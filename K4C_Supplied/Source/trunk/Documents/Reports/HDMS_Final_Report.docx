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1"/>
        <w:tblW w:w="553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0"/>
      </w:tblGrid>
      <w:tr w:rsidR="005974AB" w:rsidRPr="001D67CA" w:rsidTr="00C330E3">
        <w:trPr>
          <w:trHeight w:val="2880"/>
        </w:trPr>
        <w:tc>
          <w:tcPr>
            <w:tcW w:w="9967" w:type="dxa"/>
          </w:tcPr>
          <w:p w:rsidR="00776170" w:rsidRPr="001D67CA" w:rsidRDefault="00776170" w:rsidP="00776170">
            <w:pPr>
              <w:autoSpaceDE w:val="0"/>
              <w:autoSpaceDN w:val="0"/>
              <w:adjustRightInd w:val="0"/>
              <w:spacing w:after="0" w:line="240" w:lineRule="auto"/>
              <w:rPr>
                <w:rFonts w:ascii="Arial" w:hAnsi="Arial" w:cs="Arial"/>
                <w:b/>
                <w:bCs/>
                <w:sz w:val="28"/>
                <w:szCs w:val="28"/>
              </w:rPr>
            </w:pPr>
            <w:bookmarkStart w:id="0" w:name="OLE_LINK1"/>
            <w:bookmarkStart w:id="1" w:name="OLE_LINK2"/>
          </w:p>
          <w:tbl>
            <w:tblPr>
              <w:tblW w:w="9385" w:type="dxa"/>
              <w:tblLook w:val="01E0" w:firstRow="1" w:lastRow="1" w:firstColumn="1" w:lastColumn="1" w:noHBand="0" w:noVBand="0"/>
            </w:tblPr>
            <w:tblGrid>
              <w:gridCol w:w="3609"/>
              <w:gridCol w:w="5522"/>
              <w:gridCol w:w="254"/>
            </w:tblGrid>
            <w:tr w:rsidR="00776170" w:rsidRPr="001D67CA" w:rsidTr="00470A30">
              <w:trPr>
                <w:trHeight w:val="1937"/>
              </w:trPr>
              <w:tc>
                <w:tcPr>
                  <w:tcW w:w="3609" w:type="dxa"/>
                  <w:hideMark/>
                </w:tcPr>
                <w:p w:rsidR="00776170" w:rsidRPr="001D67CA" w:rsidRDefault="00776170">
                  <w:pPr>
                    <w:tabs>
                      <w:tab w:val="left" w:leader="dot" w:pos="1080"/>
                      <w:tab w:val="center" w:leader="dot" w:pos="4860"/>
                      <w:tab w:val="decimal" w:leader="dot" w:pos="6840"/>
                      <w:tab w:val="right" w:leader="dot" w:pos="8460"/>
                    </w:tabs>
                    <w:spacing w:line="360" w:lineRule="auto"/>
                    <w:rPr>
                      <w:rFonts w:eastAsia="Times New Roman"/>
                    </w:rPr>
                  </w:pPr>
                  <w:r w:rsidRPr="001D67CA">
                    <w:rPr>
                      <w:b/>
                      <w:noProof/>
                      <w:sz w:val="32"/>
                      <w:szCs w:val="32"/>
                      <w:lang w:eastAsia="ja-JP"/>
                    </w:rPr>
                    <w:drawing>
                      <wp:inline distT="0" distB="0" distL="0" distR="0" wp14:anchorId="4B00C2AE" wp14:editId="77396360">
                        <wp:extent cx="1438275" cy="888690"/>
                        <wp:effectExtent l="0" t="0" r="0" b="0"/>
                        <wp:docPr id="5" name="Picture 5"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_FPT_University_do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8275" cy="888690"/>
                                </a:xfrm>
                                <a:prstGeom prst="rect">
                                  <a:avLst/>
                                </a:prstGeom>
                                <a:noFill/>
                                <a:ln>
                                  <a:noFill/>
                                </a:ln>
                              </pic:spPr>
                            </pic:pic>
                          </a:graphicData>
                        </a:graphic>
                      </wp:inline>
                    </w:drawing>
                  </w:r>
                </w:p>
              </w:tc>
              <w:tc>
                <w:tcPr>
                  <w:tcW w:w="5776" w:type="dxa"/>
                  <w:gridSpan w:val="2"/>
                  <w:hideMark/>
                </w:tcPr>
                <w:p w:rsidR="00776170" w:rsidRPr="001D67CA" w:rsidRDefault="00776170">
                  <w:pPr>
                    <w:autoSpaceDE w:val="0"/>
                    <w:autoSpaceDN w:val="0"/>
                    <w:adjustRightInd w:val="0"/>
                    <w:rPr>
                      <w:rFonts w:ascii="Verdana Ref" w:eastAsia="Times New Roman" w:hAnsi="Verdana Ref" w:cs="Verdana Ref"/>
                      <w:sz w:val="32"/>
                      <w:szCs w:val="32"/>
                    </w:rPr>
                  </w:pPr>
                  <w:r w:rsidRPr="001D67CA">
                    <w:rPr>
                      <w:b/>
                      <w:sz w:val="32"/>
                      <w:szCs w:val="32"/>
                    </w:rPr>
                    <w:t>MINISTRY OF EDUCATION AND TRAINING</w:t>
                  </w:r>
                </w:p>
                <w:p w:rsidR="00776170" w:rsidRPr="001D67CA" w:rsidRDefault="00776170">
                  <w:pPr>
                    <w:tabs>
                      <w:tab w:val="left" w:leader="dot" w:pos="1080"/>
                      <w:tab w:val="center" w:leader="dot" w:pos="4860"/>
                      <w:tab w:val="decimal" w:leader="dot" w:pos="6840"/>
                      <w:tab w:val="right" w:leader="dot" w:pos="8460"/>
                    </w:tabs>
                    <w:spacing w:line="360" w:lineRule="auto"/>
                    <w:jc w:val="center"/>
                    <w:rPr>
                      <w:rFonts w:eastAsia="Times New Roman"/>
                    </w:rPr>
                  </w:pPr>
                </w:p>
              </w:tc>
            </w:tr>
            <w:tr w:rsidR="00776170" w:rsidRPr="001D67CA" w:rsidTr="00470A30">
              <w:tblPrEx>
                <w:jc w:val="center"/>
                <w:tblLook w:val="00A0" w:firstRow="1" w:lastRow="0" w:firstColumn="1" w:lastColumn="0" w:noHBand="0" w:noVBand="0"/>
              </w:tblPrEx>
              <w:trPr>
                <w:gridAfter w:val="1"/>
                <w:wAfter w:w="254" w:type="dxa"/>
                <w:trHeight w:val="1238"/>
                <w:jc w:val="center"/>
              </w:trPr>
              <w:tc>
                <w:tcPr>
                  <w:tcW w:w="9131" w:type="dxa"/>
                  <w:gridSpan w:val="2"/>
                </w:tcPr>
                <w:p w:rsidR="00776170" w:rsidRPr="001D67CA" w:rsidRDefault="00776170">
                  <w:pPr>
                    <w:pStyle w:val="NoSpacing"/>
                    <w:jc w:val="center"/>
                    <w:rPr>
                      <w:rFonts w:ascii="Cambria" w:eastAsia="Times New Roman" w:hAnsi="Cambria"/>
                      <w:caps/>
                      <w:sz w:val="72"/>
                      <w:szCs w:val="72"/>
                      <w:u w:val="single"/>
                    </w:rPr>
                  </w:pPr>
                  <w:r w:rsidRPr="001D67CA">
                    <w:rPr>
                      <w:b/>
                      <w:sz w:val="72"/>
                      <w:szCs w:val="72"/>
                    </w:rPr>
                    <w:t>FPT UNIVERSITY</w:t>
                  </w:r>
                </w:p>
              </w:tc>
            </w:tr>
          </w:tbl>
          <w:p w:rsidR="005974AB" w:rsidRPr="001D67CA" w:rsidRDefault="005974AB" w:rsidP="00FA505F">
            <w:pPr>
              <w:pStyle w:val="NoSpacing"/>
              <w:jc w:val="center"/>
              <w:rPr>
                <w:rFonts w:asciiTheme="majorHAnsi" w:eastAsiaTheme="majorEastAsia" w:hAnsiTheme="majorHAnsi" w:cstheme="majorBidi"/>
                <w:caps/>
              </w:rPr>
            </w:pPr>
          </w:p>
        </w:tc>
      </w:tr>
      <w:tr w:rsidR="005974AB" w:rsidRPr="001D67CA" w:rsidTr="00C330E3">
        <w:trPr>
          <w:trHeight w:val="1440"/>
        </w:trPr>
        <w:tc>
          <w:tcPr>
            <w:tcW w:w="9967" w:type="dxa"/>
          </w:tcPr>
          <w:p w:rsidR="005974AB" w:rsidRPr="001D67CA" w:rsidRDefault="005974AB" w:rsidP="00776170">
            <w:pPr>
              <w:pStyle w:val="NoSpacing"/>
              <w:jc w:val="center"/>
              <w:rPr>
                <w:rFonts w:asciiTheme="majorHAnsi" w:eastAsiaTheme="majorEastAsia" w:hAnsiTheme="majorHAnsi" w:cstheme="majorBidi"/>
                <w:sz w:val="80"/>
                <w:szCs w:val="80"/>
              </w:rPr>
            </w:pPr>
            <w:r w:rsidRPr="001D67CA">
              <w:rPr>
                <w:rFonts w:asciiTheme="majorHAnsi" w:eastAsiaTheme="majorEastAsia" w:hAnsiTheme="majorHAnsi" w:cstheme="majorBidi"/>
                <w:sz w:val="80"/>
                <w:szCs w:val="80"/>
              </w:rPr>
              <w:t xml:space="preserve">Capstone Project </w:t>
            </w:r>
          </w:p>
        </w:tc>
      </w:tr>
      <w:tr w:rsidR="005974AB" w:rsidRPr="001D67CA" w:rsidTr="00C330E3">
        <w:trPr>
          <w:trHeight w:val="720"/>
        </w:trPr>
        <w:tc>
          <w:tcPr>
            <w:tcW w:w="9967" w:type="dxa"/>
          </w:tcPr>
          <w:p w:rsidR="005974AB" w:rsidRPr="001D67CA" w:rsidRDefault="00283BF7" w:rsidP="001E2C06">
            <w:pPr>
              <w:pStyle w:val="NoSpacing"/>
              <w:jc w:val="center"/>
              <w:rPr>
                <w:rFonts w:asciiTheme="majorHAnsi" w:eastAsiaTheme="majorEastAsia" w:hAnsiTheme="majorHAnsi" w:cstheme="majorBidi"/>
                <w:sz w:val="44"/>
                <w:szCs w:val="44"/>
              </w:rPr>
            </w:pPr>
            <w:r w:rsidRPr="00283BF7">
              <w:rPr>
                <w:rFonts w:asciiTheme="majorHAnsi" w:eastAsiaTheme="majorEastAsia" w:hAnsiTheme="majorHAnsi" w:cstheme="majorBidi"/>
                <w:sz w:val="44"/>
                <w:szCs w:val="44"/>
              </w:rPr>
              <w:t>Information System In Logistic Company</w:t>
            </w:r>
          </w:p>
          <w:p w:rsidR="00470A30" w:rsidRPr="001D67CA" w:rsidRDefault="00470A30" w:rsidP="001E2C06">
            <w:pPr>
              <w:pStyle w:val="NoSpacing"/>
              <w:jc w:val="center"/>
              <w:rPr>
                <w:rFonts w:asciiTheme="majorHAnsi" w:eastAsiaTheme="majorEastAsia" w:hAnsiTheme="majorHAnsi" w:cstheme="majorBidi"/>
                <w:sz w:val="44"/>
                <w:szCs w:val="44"/>
              </w:rPr>
            </w:pPr>
          </w:p>
          <w:p w:rsidR="00776170" w:rsidRPr="005B6987" w:rsidRDefault="004A0FB4" w:rsidP="00470A30">
            <w:pPr>
              <w:pStyle w:val="NoSpacing"/>
              <w:jc w:val="center"/>
              <w:rPr>
                <w:rFonts w:ascii="Segoe UI Light" w:eastAsiaTheme="majorEastAsia" w:hAnsi="Segoe UI Light" w:cstheme="majorBidi"/>
                <w:sz w:val="40"/>
                <w:szCs w:val="40"/>
              </w:rPr>
            </w:pPr>
            <w:r>
              <w:rPr>
                <w:rFonts w:ascii="Segoe UI Light" w:eastAsiaTheme="majorEastAsia" w:hAnsi="Segoe UI Light" w:cstheme="majorBidi"/>
                <w:sz w:val="40"/>
                <w:szCs w:val="40"/>
              </w:rPr>
              <w:t xml:space="preserve">Final </w:t>
            </w:r>
            <w:r w:rsidR="00141155">
              <w:rPr>
                <w:rFonts w:ascii="Segoe UI Light" w:eastAsiaTheme="majorEastAsia" w:hAnsi="Segoe UI Light" w:cstheme="majorBidi"/>
                <w:sz w:val="40"/>
                <w:szCs w:val="40"/>
              </w:rPr>
              <w:t>Report</w:t>
            </w:r>
          </w:p>
          <w:p w:rsidR="00470A30" w:rsidRPr="001D67CA" w:rsidRDefault="00470A30" w:rsidP="00470A30">
            <w:pPr>
              <w:pStyle w:val="NoSpacing"/>
              <w:jc w:val="center"/>
              <w:rPr>
                <w:rFonts w:asciiTheme="majorHAnsi" w:eastAsiaTheme="majorEastAsia" w:hAnsiTheme="majorHAnsi" w:cstheme="majorBidi"/>
                <w:sz w:val="56"/>
                <w:szCs w:val="80"/>
              </w:rPr>
            </w:pPr>
          </w:p>
        </w:tc>
      </w:tr>
      <w:tr w:rsidR="005974AB" w:rsidRPr="001D67CA" w:rsidTr="00C330E3">
        <w:trPr>
          <w:trHeight w:val="360"/>
        </w:trPr>
        <w:tc>
          <w:tcPr>
            <w:tcW w:w="9967" w:type="dxa"/>
          </w:tcPr>
          <w:tbl>
            <w:tblPr>
              <w:tblW w:w="5000" w:type="pct"/>
              <w:jc w:val="center"/>
              <w:tblLook w:val="00A0" w:firstRow="1" w:lastRow="0" w:firstColumn="1" w:lastColumn="0" w:noHBand="0" w:noVBand="0"/>
            </w:tblPr>
            <w:tblGrid>
              <w:gridCol w:w="10424"/>
            </w:tblGrid>
            <w:tr w:rsidR="00776170" w:rsidRPr="001D67CA" w:rsidTr="00776170">
              <w:trPr>
                <w:trHeight w:val="360"/>
                <w:jc w:val="center"/>
              </w:trPr>
              <w:tc>
                <w:tcPr>
                  <w:tcW w:w="5000" w:type="pct"/>
                  <w:vAlign w:val="center"/>
                  <w:hideMark/>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1"/>
                    <w:gridCol w:w="2610"/>
                    <w:gridCol w:w="1620"/>
                    <w:gridCol w:w="1280"/>
                  </w:tblGrid>
                  <w:tr w:rsidR="00776170" w:rsidRPr="001D67CA" w:rsidTr="002D3E7D">
                    <w:trPr>
                      <w:cantSplit/>
                      <w:trHeight w:val="638"/>
                      <w:jc w:val="center"/>
                    </w:trPr>
                    <w:tc>
                      <w:tcPr>
                        <w:tcW w:w="8681" w:type="dxa"/>
                        <w:gridSpan w:val="4"/>
                        <w:tcBorders>
                          <w:top w:val="single" w:sz="4" w:space="0" w:color="auto"/>
                          <w:left w:val="single" w:sz="4" w:space="0" w:color="auto"/>
                          <w:bottom w:val="single" w:sz="4" w:space="0" w:color="auto"/>
                          <w:right w:val="single" w:sz="4" w:space="0" w:color="auto"/>
                        </w:tcBorders>
                        <w:vAlign w:val="center"/>
                        <w:hideMark/>
                      </w:tcPr>
                      <w:p w:rsidR="00776170" w:rsidRPr="001D67CA" w:rsidRDefault="00776170" w:rsidP="009635E3">
                        <w:pPr>
                          <w:spacing w:after="120"/>
                          <w:jc w:val="center"/>
                          <w:rPr>
                            <w:rFonts w:eastAsia="Times New Roman"/>
                            <w:b/>
                            <w:bCs/>
                            <w:sz w:val="36"/>
                            <w:szCs w:val="36"/>
                          </w:rPr>
                        </w:pPr>
                        <w:r w:rsidRPr="001D67CA">
                          <w:rPr>
                            <w:b/>
                            <w:bCs/>
                            <w:sz w:val="36"/>
                            <w:szCs w:val="36"/>
                          </w:rPr>
                          <w:t xml:space="preserve">Group </w:t>
                        </w:r>
                        <w:r w:rsidR="009635E3">
                          <w:rPr>
                            <w:b/>
                            <w:bCs/>
                            <w:sz w:val="36"/>
                            <w:szCs w:val="36"/>
                          </w:rPr>
                          <w:t>6</w:t>
                        </w:r>
                      </w:p>
                    </w:tc>
                  </w:tr>
                  <w:tr w:rsidR="00776170" w:rsidRPr="001D67CA" w:rsidTr="002D3E7D">
                    <w:trPr>
                      <w:cantSplit/>
                      <w:trHeight w:val="315"/>
                      <w:jc w:val="center"/>
                    </w:trPr>
                    <w:tc>
                      <w:tcPr>
                        <w:tcW w:w="3171" w:type="dxa"/>
                        <w:vMerge w:val="restart"/>
                        <w:tcBorders>
                          <w:top w:val="single" w:sz="4" w:space="0" w:color="auto"/>
                          <w:left w:val="single" w:sz="4" w:space="0" w:color="auto"/>
                          <w:right w:val="single" w:sz="4" w:space="0" w:color="auto"/>
                        </w:tcBorders>
                        <w:vAlign w:val="center"/>
                        <w:hideMark/>
                      </w:tcPr>
                      <w:p w:rsidR="00776170" w:rsidRPr="001D67CA" w:rsidRDefault="00776170">
                        <w:pPr>
                          <w:spacing w:after="120"/>
                          <w:jc w:val="right"/>
                          <w:rPr>
                            <w:rFonts w:eastAsia="Times New Roman"/>
                            <w:b/>
                            <w:bCs/>
                            <w:sz w:val="28"/>
                            <w:szCs w:val="28"/>
                          </w:rPr>
                        </w:pPr>
                        <w:r w:rsidRPr="001D67CA">
                          <w:rPr>
                            <w:b/>
                            <w:bCs/>
                            <w:sz w:val="28"/>
                            <w:szCs w:val="28"/>
                          </w:rPr>
                          <w:t>Group Members</w:t>
                        </w:r>
                      </w:p>
                    </w:tc>
                    <w:tc>
                      <w:tcPr>
                        <w:tcW w:w="2610" w:type="dxa"/>
                        <w:tcBorders>
                          <w:top w:val="single" w:sz="4" w:space="0" w:color="auto"/>
                          <w:left w:val="single" w:sz="4" w:space="0" w:color="auto"/>
                          <w:bottom w:val="nil"/>
                          <w:right w:val="nil"/>
                        </w:tcBorders>
                        <w:hideMark/>
                      </w:tcPr>
                      <w:p w:rsidR="00776170" w:rsidRPr="0099538B" w:rsidRDefault="0099538B" w:rsidP="00776170">
                        <w:pPr>
                          <w:spacing w:after="120"/>
                          <w:jc w:val="both"/>
                          <w:rPr>
                            <w:rFonts w:eastAsia="Times New Roman"/>
                            <w:bCs/>
                            <w:sz w:val="28"/>
                            <w:szCs w:val="28"/>
                          </w:rPr>
                        </w:pPr>
                        <w:r>
                          <w:rPr>
                            <w:bCs/>
                            <w:sz w:val="28"/>
                            <w:szCs w:val="28"/>
                          </w:rPr>
                          <w:t>Lê Anh Đảo</w:t>
                        </w:r>
                      </w:p>
                    </w:tc>
                    <w:tc>
                      <w:tcPr>
                        <w:tcW w:w="1620" w:type="dxa"/>
                        <w:tcBorders>
                          <w:top w:val="single" w:sz="4" w:space="0" w:color="auto"/>
                          <w:left w:val="nil"/>
                          <w:bottom w:val="nil"/>
                          <w:right w:val="nil"/>
                        </w:tcBorders>
                      </w:tcPr>
                      <w:p w:rsidR="00776170" w:rsidRPr="001D67CA" w:rsidRDefault="00776170">
                        <w:pPr>
                          <w:spacing w:after="120"/>
                          <w:jc w:val="both"/>
                          <w:rPr>
                            <w:rFonts w:eastAsia="Times New Roman"/>
                            <w:bCs/>
                            <w:sz w:val="28"/>
                            <w:szCs w:val="28"/>
                          </w:rPr>
                        </w:pPr>
                      </w:p>
                    </w:tc>
                    <w:tc>
                      <w:tcPr>
                        <w:tcW w:w="1280" w:type="dxa"/>
                        <w:tcBorders>
                          <w:top w:val="single" w:sz="4" w:space="0" w:color="auto"/>
                          <w:left w:val="nil"/>
                          <w:bottom w:val="nil"/>
                          <w:right w:val="single" w:sz="4" w:space="0" w:color="auto"/>
                        </w:tcBorders>
                      </w:tcPr>
                      <w:p w:rsidR="00776170" w:rsidRPr="001D67CA" w:rsidRDefault="00776170">
                        <w:pPr>
                          <w:spacing w:after="120"/>
                          <w:jc w:val="both"/>
                          <w:rPr>
                            <w:rFonts w:eastAsia="Times New Roman"/>
                            <w:bCs/>
                            <w:sz w:val="28"/>
                            <w:szCs w:val="28"/>
                          </w:rPr>
                        </w:pPr>
                        <w:r w:rsidRPr="001D67CA">
                          <w:rPr>
                            <w:bCs/>
                            <w:sz w:val="28"/>
                            <w:szCs w:val="28"/>
                          </w:rPr>
                          <w:t>60</w:t>
                        </w:r>
                        <w:r w:rsidR="0099538B">
                          <w:rPr>
                            <w:bCs/>
                            <w:sz w:val="28"/>
                            <w:szCs w:val="28"/>
                          </w:rPr>
                          <w:t>142</w:t>
                        </w:r>
                      </w:p>
                    </w:tc>
                  </w:tr>
                  <w:tr w:rsidR="00776170" w:rsidRPr="001D67CA" w:rsidTr="002D3E7D">
                    <w:trPr>
                      <w:cantSplit/>
                      <w:trHeight w:val="390"/>
                      <w:jc w:val="center"/>
                    </w:trPr>
                    <w:tc>
                      <w:tcPr>
                        <w:tcW w:w="3171" w:type="dxa"/>
                        <w:vMerge/>
                        <w:tcBorders>
                          <w:left w:val="single" w:sz="4" w:space="0" w:color="auto"/>
                          <w:right w:val="single" w:sz="4" w:space="0" w:color="auto"/>
                        </w:tcBorders>
                        <w:vAlign w:val="center"/>
                      </w:tcPr>
                      <w:p w:rsidR="00776170" w:rsidRPr="001D67CA" w:rsidRDefault="00776170">
                        <w:pPr>
                          <w:spacing w:after="120"/>
                          <w:jc w:val="right"/>
                          <w:rPr>
                            <w:b/>
                            <w:bCs/>
                            <w:sz w:val="28"/>
                            <w:szCs w:val="28"/>
                          </w:rPr>
                        </w:pPr>
                      </w:p>
                    </w:tc>
                    <w:tc>
                      <w:tcPr>
                        <w:tcW w:w="2610" w:type="dxa"/>
                        <w:tcBorders>
                          <w:top w:val="nil"/>
                          <w:left w:val="single" w:sz="4" w:space="0" w:color="auto"/>
                          <w:bottom w:val="nil"/>
                          <w:right w:val="nil"/>
                        </w:tcBorders>
                      </w:tcPr>
                      <w:p w:rsidR="00776170" w:rsidRPr="0099538B" w:rsidRDefault="0099538B" w:rsidP="00776170">
                        <w:pPr>
                          <w:spacing w:after="120"/>
                          <w:jc w:val="both"/>
                          <w:rPr>
                            <w:bCs/>
                            <w:sz w:val="28"/>
                            <w:szCs w:val="28"/>
                          </w:rPr>
                        </w:pPr>
                        <w:r>
                          <w:rPr>
                            <w:bCs/>
                            <w:sz w:val="28"/>
                            <w:szCs w:val="28"/>
                          </w:rPr>
                          <w:t>Nguyễn Bá Linh</w:t>
                        </w:r>
                      </w:p>
                    </w:tc>
                    <w:tc>
                      <w:tcPr>
                        <w:tcW w:w="1620" w:type="dxa"/>
                        <w:tcBorders>
                          <w:top w:val="nil"/>
                          <w:left w:val="nil"/>
                          <w:bottom w:val="nil"/>
                          <w:right w:val="nil"/>
                        </w:tcBorders>
                      </w:tcPr>
                      <w:p w:rsidR="00776170" w:rsidRPr="001D67CA" w:rsidRDefault="00776170">
                        <w:pPr>
                          <w:spacing w:after="120"/>
                          <w:jc w:val="both"/>
                          <w:rPr>
                            <w:rFonts w:eastAsia="Times New Roman"/>
                            <w:bCs/>
                            <w:sz w:val="28"/>
                            <w:szCs w:val="28"/>
                          </w:rPr>
                        </w:pPr>
                      </w:p>
                    </w:tc>
                    <w:tc>
                      <w:tcPr>
                        <w:tcW w:w="1280" w:type="dxa"/>
                        <w:tcBorders>
                          <w:top w:val="nil"/>
                          <w:left w:val="nil"/>
                          <w:bottom w:val="nil"/>
                          <w:right w:val="single" w:sz="4" w:space="0" w:color="auto"/>
                        </w:tcBorders>
                      </w:tcPr>
                      <w:p w:rsidR="00776170" w:rsidRPr="001D67CA" w:rsidRDefault="00776170" w:rsidP="00776170">
                        <w:pPr>
                          <w:spacing w:after="120"/>
                          <w:jc w:val="both"/>
                          <w:rPr>
                            <w:bCs/>
                            <w:sz w:val="28"/>
                            <w:szCs w:val="28"/>
                          </w:rPr>
                        </w:pPr>
                        <w:r w:rsidRPr="001D67CA">
                          <w:rPr>
                            <w:bCs/>
                            <w:sz w:val="28"/>
                            <w:szCs w:val="28"/>
                          </w:rPr>
                          <w:t>60</w:t>
                        </w:r>
                        <w:r w:rsidR="0099538B">
                          <w:rPr>
                            <w:bCs/>
                            <w:sz w:val="28"/>
                            <w:szCs w:val="28"/>
                          </w:rPr>
                          <w:t>153</w:t>
                        </w:r>
                      </w:p>
                    </w:tc>
                  </w:tr>
                  <w:tr w:rsidR="00776170" w:rsidRPr="001D67CA" w:rsidTr="002D3E7D">
                    <w:trPr>
                      <w:cantSplit/>
                      <w:trHeight w:val="390"/>
                      <w:jc w:val="center"/>
                    </w:trPr>
                    <w:tc>
                      <w:tcPr>
                        <w:tcW w:w="3171" w:type="dxa"/>
                        <w:vMerge/>
                        <w:tcBorders>
                          <w:left w:val="single" w:sz="4" w:space="0" w:color="auto"/>
                          <w:right w:val="single" w:sz="4" w:space="0" w:color="auto"/>
                        </w:tcBorders>
                        <w:vAlign w:val="center"/>
                      </w:tcPr>
                      <w:p w:rsidR="00776170" w:rsidRPr="001D67CA" w:rsidRDefault="00776170">
                        <w:pPr>
                          <w:spacing w:after="120"/>
                          <w:jc w:val="right"/>
                          <w:rPr>
                            <w:b/>
                            <w:bCs/>
                            <w:sz w:val="28"/>
                            <w:szCs w:val="28"/>
                          </w:rPr>
                        </w:pPr>
                      </w:p>
                    </w:tc>
                    <w:tc>
                      <w:tcPr>
                        <w:tcW w:w="2610" w:type="dxa"/>
                        <w:tcBorders>
                          <w:top w:val="nil"/>
                          <w:left w:val="single" w:sz="4" w:space="0" w:color="auto"/>
                          <w:bottom w:val="nil"/>
                          <w:right w:val="nil"/>
                        </w:tcBorders>
                      </w:tcPr>
                      <w:p w:rsidR="00776170" w:rsidRPr="0099538B" w:rsidRDefault="0099538B" w:rsidP="00776170">
                        <w:pPr>
                          <w:spacing w:after="120"/>
                          <w:jc w:val="both"/>
                          <w:rPr>
                            <w:bCs/>
                            <w:sz w:val="28"/>
                            <w:szCs w:val="28"/>
                          </w:rPr>
                        </w:pPr>
                        <w:r>
                          <w:rPr>
                            <w:rFonts w:eastAsia="Times New Roman"/>
                            <w:bCs/>
                            <w:sz w:val="28"/>
                            <w:szCs w:val="28"/>
                          </w:rPr>
                          <w:t>Hồ Hữu Tài</w:t>
                        </w:r>
                      </w:p>
                    </w:tc>
                    <w:tc>
                      <w:tcPr>
                        <w:tcW w:w="1620" w:type="dxa"/>
                        <w:tcBorders>
                          <w:top w:val="nil"/>
                          <w:left w:val="nil"/>
                          <w:bottom w:val="nil"/>
                          <w:right w:val="nil"/>
                        </w:tcBorders>
                      </w:tcPr>
                      <w:p w:rsidR="00776170" w:rsidRPr="001D67CA" w:rsidRDefault="00776170">
                        <w:pPr>
                          <w:spacing w:after="120"/>
                          <w:jc w:val="both"/>
                          <w:rPr>
                            <w:rFonts w:eastAsia="Times New Roman"/>
                            <w:bCs/>
                            <w:sz w:val="28"/>
                            <w:szCs w:val="28"/>
                          </w:rPr>
                        </w:pPr>
                      </w:p>
                    </w:tc>
                    <w:tc>
                      <w:tcPr>
                        <w:tcW w:w="1280" w:type="dxa"/>
                        <w:tcBorders>
                          <w:top w:val="nil"/>
                          <w:left w:val="nil"/>
                          <w:bottom w:val="nil"/>
                          <w:right w:val="single" w:sz="4" w:space="0" w:color="auto"/>
                        </w:tcBorders>
                      </w:tcPr>
                      <w:p w:rsidR="00776170" w:rsidRPr="001D67CA" w:rsidRDefault="00776170" w:rsidP="00776170">
                        <w:pPr>
                          <w:spacing w:after="120"/>
                          <w:jc w:val="both"/>
                          <w:rPr>
                            <w:bCs/>
                            <w:sz w:val="28"/>
                            <w:szCs w:val="28"/>
                          </w:rPr>
                        </w:pPr>
                        <w:r w:rsidRPr="001D67CA">
                          <w:rPr>
                            <w:bCs/>
                            <w:sz w:val="28"/>
                            <w:szCs w:val="28"/>
                          </w:rPr>
                          <w:t>60</w:t>
                        </w:r>
                        <w:r w:rsidR="0099538B">
                          <w:rPr>
                            <w:bCs/>
                            <w:sz w:val="28"/>
                            <w:szCs w:val="28"/>
                          </w:rPr>
                          <w:t>267</w:t>
                        </w:r>
                      </w:p>
                    </w:tc>
                  </w:tr>
                  <w:tr w:rsidR="00776170" w:rsidRPr="001D67CA" w:rsidTr="002D3E7D">
                    <w:trPr>
                      <w:cantSplit/>
                      <w:trHeight w:val="377"/>
                      <w:jc w:val="center"/>
                    </w:trPr>
                    <w:tc>
                      <w:tcPr>
                        <w:tcW w:w="3171" w:type="dxa"/>
                        <w:vMerge/>
                        <w:tcBorders>
                          <w:left w:val="single" w:sz="4" w:space="0" w:color="auto"/>
                          <w:bottom w:val="single" w:sz="4" w:space="0" w:color="auto"/>
                          <w:right w:val="single" w:sz="4" w:space="0" w:color="auto"/>
                        </w:tcBorders>
                        <w:vAlign w:val="center"/>
                      </w:tcPr>
                      <w:p w:rsidR="00776170" w:rsidRPr="001D67CA" w:rsidRDefault="00776170">
                        <w:pPr>
                          <w:spacing w:after="120"/>
                          <w:jc w:val="right"/>
                          <w:rPr>
                            <w:b/>
                            <w:bCs/>
                            <w:sz w:val="28"/>
                            <w:szCs w:val="28"/>
                          </w:rPr>
                        </w:pPr>
                      </w:p>
                    </w:tc>
                    <w:tc>
                      <w:tcPr>
                        <w:tcW w:w="2610" w:type="dxa"/>
                        <w:tcBorders>
                          <w:top w:val="nil"/>
                          <w:left w:val="single" w:sz="4" w:space="0" w:color="auto"/>
                          <w:bottom w:val="single" w:sz="4" w:space="0" w:color="auto"/>
                          <w:right w:val="nil"/>
                        </w:tcBorders>
                      </w:tcPr>
                      <w:p w:rsidR="00776170" w:rsidRDefault="0099538B" w:rsidP="00776170">
                        <w:pPr>
                          <w:spacing w:after="120"/>
                          <w:jc w:val="both"/>
                          <w:rPr>
                            <w:rFonts w:eastAsia="Times New Roman"/>
                            <w:bCs/>
                            <w:sz w:val="28"/>
                            <w:szCs w:val="28"/>
                          </w:rPr>
                        </w:pPr>
                        <w:r>
                          <w:rPr>
                            <w:rFonts w:eastAsia="Times New Roman"/>
                            <w:bCs/>
                            <w:sz w:val="28"/>
                            <w:szCs w:val="28"/>
                          </w:rPr>
                          <w:t>Thân Văn Thành</w:t>
                        </w:r>
                      </w:p>
                      <w:p w:rsidR="0099538B" w:rsidRPr="0099538B" w:rsidRDefault="0099538B" w:rsidP="00776170">
                        <w:pPr>
                          <w:spacing w:after="120"/>
                          <w:jc w:val="both"/>
                          <w:rPr>
                            <w:rFonts w:eastAsia="Times New Roman"/>
                            <w:bCs/>
                            <w:sz w:val="28"/>
                            <w:szCs w:val="28"/>
                          </w:rPr>
                        </w:pPr>
                        <w:r>
                          <w:rPr>
                            <w:rFonts w:eastAsia="Times New Roman"/>
                            <w:bCs/>
                            <w:sz w:val="28"/>
                            <w:szCs w:val="28"/>
                          </w:rPr>
                          <w:t>Lê Quang Tú</w:t>
                        </w:r>
                      </w:p>
                    </w:tc>
                    <w:tc>
                      <w:tcPr>
                        <w:tcW w:w="1620" w:type="dxa"/>
                        <w:tcBorders>
                          <w:top w:val="nil"/>
                          <w:left w:val="nil"/>
                          <w:bottom w:val="single" w:sz="4" w:space="0" w:color="auto"/>
                          <w:right w:val="nil"/>
                        </w:tcBorders>
                      </w:tcPr>
                      <w:p w:rsidR="00776170" w:rsidRPr="001D67CA" w:rsidRDefault="0099538B">
                        <w:pPr>
                          <w:spacing w:after="120"/>
                          <w:jc w:val="both"/>
                          <w:rPr>
                            <w:rFonts w:eastAsia="Times New Roman"/>
                            <w:bCs/>
                            <w:sz w:val="28"/>
                            <w:szCs w:val="28"/>
                          </w:rPr>
                        </w:pPr>
                        <w:r>
                          <w:rPr>
                            <w:rFonts w:eastAsia="Times New Roman"/>
                            <w:bCs/>
                            <w:sz w:val="28"/>
                            <w:szCs w:val="28"/>
                          </w:rPr>
                          <w:br/>
                        </w:r>
                      </w:p>
                    </w:tc>
                    <w:tc>
                      <w:tcPr>
                        <w:tcW w:w="1280" w:type="dxa"/>
                        <w:tcBorders>
                          <w:top w:val="nil"/>
                          <w:left w:val="nil"/>
                          <w:bottom w:val="single" w:sz="4" w:space="0" w:color="auto"/>
                          <w:right w:val="single" w:sz="4" w:space="0" w:color="auto"/>
                        </w:tcBorders>
                      </w:tcPr>
                      <w:p w:rsidR="00776170" w:rsidRDefault="00776170" w:rsidP="00776170">
                        <w:pPr>
                          <w:spacing w:after="120"/>
                          <w:jc w:val="both"/>
                          <w:rPr>
                            <w:bCs/>
                            <w:sz w:val="28"/>
                            <w:szCs w:val="28"/>
                          </w:rPr>
                        </w:pPr>
                        <w:r w:rsidRPr="001D67CA">
                          <w:rPr>
                            <w:bCs/>
                            <w:sz w:val="28"/>
                            <w:szCs w:val="28"/>
                          </w:rPr>
                          <w:t>60</w:t>
                        </w:r>
                        <w:r w:rsidR="0099538B">
                          <w:rPr>
                            <w:bCs/>
                            <w:sz w:val="28"/>
                            <w:szCs w:val="28"/>
                          </w:rPr>
                          <w:t>277</w:t>
                        </w:r>
                      </w:p>
                      <w:p w:rsidR="0099538B" w:rsidRPr="001D67CA" w:rsidRDefault="0099538B" w:rsidP="00776170">
                        <w:pPr>
                          <w:spacing w:after="120"/>
                          <w:jc w:val="both"/>
                          <w:rPr>
                            <w:bCs/>
                            <w:sz w:val="28"/>
                            <w:szCs w:val="28"/>
                          </w:rPr>
                        </w:pPr>
                        <w:r>
                          <w:rPr>
                            <w:bCs/>
                            <w:sz w:val="28"/>
                            <w:szCs w:val="28"/>
                          </w:rPr>
                          <w:t>60037</w:t>
                        </w:r>
                      </w:p>
                    </w:tc>
                  </w:tr>
                  <w:tr w:rsidR="00776170" w:rsidRPr="001D67CA" w:rsidTr="002D3E7D">
                    <w:trPr>
                      <w:jc w:val="center"/>
                    </w:trPr>
                    <w:tc>
                      <w:tcPr>
                        <w:tcW w:w="3171" w:type="dxa"/>
                        <w:tcBorders>
                          <w:top w:val="single" w:sz="4" w:space="0" w:color="auto"/>
                          <w:left w:val="single" w:sz="4" w:space="0" w:color="auto"/>
                          <w:bottom w:val="single" w:sz="4" w:space="0" w:color="auto"/>
                          <w:right w:val="single" w:sz="4" w:space="0" w:color="auto"/>
                        </w:tcBorders>
                        <w:vAlign w:val="center"/>
                        <w:hideMark/>
                      </w:tcPr>
                      <w:p w:rsidR="00776170" w:rsidRPr="001D67CA" w:rsidRDefault="00776170">
                        <w:pPr>
                          <w:spacing w:after="120"/>
                          <w:jc w:val="right"/>
                          <w:rPr>
                            <w:rFonts w:eastAsia="Times New Roman"/>
                            <w:b/>
                            <w:bCs/>
                            <w:sz w:val="28"/>
                            <w:szCs w:val="28"/>
                          </w:rPr>
                        </w:pPr>
                        <w:r w:rsidRPr="001D67CA">
                          <w:rPr>
                            <w:b/>
                            <w:bCs/>
                            <w:sz w:val="28"/>
                            <w:szCs w:val="28"/>
                          </w:rPr>
                          <w:t>Supervisor</w:t>
                        </w:r>
                      </w:p>
                    </w:tc>
                    <w:tc>
                      <w:tcPr>
                        <w:tcW w:w="5510" w:type="dxa"/>
                        <w:gridSpan w:val="3"/>
                        <w:tcBorders>
                          <w:top w:val="single" w:sz="4" w:space="0" w:color="auto"/>
                          <w:left w:val="single" w:sz="4" w:space="0" w:color="auto"/>
                          <w:bottom w:val="single" w:sz="4" w:space="0" w:color="auto"/>
                          <w:right w:val="single" w:sz="4" w:space="0" w:color="auto"/>
                        </w:tcBorders>
                        <w:vAlign w:val="center"/>
                      </w:tcPr>
                      <w:p w:rsidR="00776170" w:rsidRPr="0099538B" w:rsidRDefault="0099538B" w:rsidP="00776170">
                        <w:pPr>
                          <w:spacing w:after="120"/>
                          <w:rPr>
                            <w:rFonts w:eastAsia="Times New Roman"/>
                            <w:bCs/>
                            <w:sz w:val="28"/>
                            <w:szCs w:val="28"/>
                          </w:rPr>
                        </w:pPr>
                        <w:r>
                          <w:rPr>
                            <w:bCs/>
                            <w:sz w:val="28"/>
                            <w:szCs w:val="28"/>
                          </w:rPr>
                          <w:t>Lâm Hữu Khánh Phương</w:t>
                        </w:r>
                      </w:p>
                    </w:tc>
                  </w:tr>
                  <w:tr w:rsidR="00776170" w:rsidRPr="001D67CA" w:rsidTr="002640F6">
                    <w:trPr>
                      <w:trHeight w:val="442"/>
                      <w:jc w:val="center"/>
                    </w:trPr>
                    <w:tc>
                      <w:tcPr>
                        <w:tcW w:w="3171" w:type="dxa"/>
                        <w:tcBorders>
                          <w:top w:val="single" w:sz="4" w:space="0" w:color="auto"/>
                          <w:left w:val="single" w:sz="4" w:space="0" w:color="auto"/>
                          <w:bottom w:val="single" w:sz="4" w:space="0" w:color="auto"/>
                          <w:right w:val="single" w:sz="4" w:space="0" w:color="auto"/>
                        </w:tcBorders>
                        <w:vAlign w:val="center"/>
                        <w:hideMark/>
                      </w:tcPr>
                      <w:p w:rsidR="00776170" w:rsidRPr="001D67CA" w:rsidRDefault="00776170">
                        <w:pPr>
                          <w:spacing w:after="120"/>
                          <w:jc w:val="right"/>
                          <w:rPr>
                            <w:rFonts w:eastAsia="Times New Roman"/>
                            <w:b/>
                            <w:bCs/>
                            <w:sz w:val="28"/>
                            <w:szCs w:val="28"/>
                          </w:rPr>
                        </w:pPr>
                        <w:r w:rsidRPr="001D67CA">
                          <w:rPr>
                            <w:b/>
                            <w:bCs/>
                            <w:sz w:val="28"/>
                            <w:szCs w:val="28"/>
                          </w:rPr>
                          <w:t>Capstone Project code</w:t>
                        </w:r>
                      </w:p>
                    </w:tc>
                    <w:tc>
                      <w:tcPr>
                        <w:tcW w:w="5510" w:type="dxa"/>
                        <w:gridSpan w:val="3"/>
                        <w:tcBorders>
                          <w:top w:val="single" w:sz="4" w:space="0" w:color="auto"/>
                          <w:left w:val="single" w:sz="4" w:space="0" w:color="auto"/>
                          <w:bottom w:val="single" w:sz="4" w:space="0" w:color="auto"/>
                          <w:right w:val="single" w:sz="4" w:space="0" w:color="auto"/>
                        </w:tcBorders>
                        <w:vAlign w:val="center"/>
                        <w:hideMark/>
                      </w:tcPr>
                      <w:p w:rsidR="00776170" w:rsidRPr="0099538B" w:rsidRDefault="0099538B">
                        <w:pPr>
                          <w:spacing w:after="120"/>
                          <w:rPr>
                            <w:rFonts w:eastAsia="Times New Roman"/>
                            <w:bCs/>
                            <w:sz w:val="28"/>
                            <w:szCs w:val="28"/>
                          </w:rPr>
                        </w:pPr>
                        <w:r>
                          <w:rPr>
                            <w:sz w:val="28"/>
                            <w:szCs w:val="28"/>
                          </w:rPr>
                          <w:t>HDMS</w:t>
                        </w:r>
                      </w:p>
                    </w:tc>
                  </w:tr>
                </w:tbl>
                <w:p w:rsidR="00776170" w:rsidRPr="001D67CA" w:rsidRDefault="00776170">
                  <w:pPr>
                    <w:pStyle w:val="NoSpacing"/>
                    <w:jc w:val="center"/>
                    <w:rPr>
                      <w:rFonts w:eastAsia="Times New Roman"/>
                      <w:b/>
                      <w:bCs/>
                    </w:rPr>
                  </w:pPr>
                </w:p>
              </w:tc>
            </w:tr>
          </w:tbl>
          <w:p w:rsidR="005974AB" w:rsidRPr="001D67CA" w:rsidRDefault="005974AB">
            <w:pPr>
              <w:pStyle w:val="NoSpacing"/>
              <w:jc w:val="center"/>
              <w:rPr>
                <w:rFonts w:eastAsiaTheme="minorEastAsia"/>
              </w:rPr>
            </w:pPr>
          </w:p>
        </w:tc>
      </w:tr>
      <w:tr w:rsidR="00776170" w:rsidRPr="001D67CA" w:rsidTr="00C330E3">
        <w:trPr>
          <w:trHeight w:val="360"/>
        </w:trPr>
        <w:tc>
          <w:tcPr>
            <w:tcW w:w="9967" w:type="dxa"/>
          </w:tcPr>
          <w:p w:rsidR="00470A30" w:rsidRPr="001D67CA" w:rsidRDefault="00470A30" w:rsidP="00470A30">
            <w:pPr>
              <w:pStyle w:val="NoSpacing"/>
              <w:ind w:left="420"/>
              <w:rPr>
                <w:rFonts w:eastAsiaTheme="minorEastAsia"/>
                <w:b/>
                <w:bCs/>
              </w:rPr>
            </w:pPr>
          </w:p>
          <w:p w:rsidR="00470A30" w:rsidRPr="001D67CA" w:rsidRDefault="00470A30" w:rsidP="00470A30">
            <w:pPr>
              <w:pStyle w:val="NoSpacing"/>
              <w:ind w:left="420"/>
              <w:rPr>
                <w:rFonts w:eastAsiaTheme="minorEastAsia"/>
                <w:b/>
                <w:bCs/>
              </w:rPr>
            </w:pPr>
          </w:p>
          <w:p w:rsidR="00776170" w:rsidRPr="001D67CA" w:rsidRDefault="00776170" w:rsidP="00016C35">
            <w:pPr>
              <w:pStyle w:val="NoSpacing"/>
              <w:numPr>
                <w:ilvl w:val="0"/>
                <w:numId w:val="1"/>
              </w:numPr>
              <w:jc w:val="center"/>
              <w:rPr>
                <w:rFonts w:eastAsiaTheme="minorEastAsia"/>
                <w:b/>
                <w:bCs/>
              </w:rPr>
            </w:pPr>
            <w:r w:rsidRPr="001D67CA">
              <w:rPr>
                <w:sz w:val="28"/>
              </w:rPr>
              <w:t xml:space="preserve">Ho Chi Minh City, </w:t>
            </w:r>
            <w:r w:rsidR="00141155">
              <w:rPr>
                <w:sz w:val="28"/>
              </w:rPr>
              <w:t>Dec</w:t>
            </w:r>
            <w:r w:rsidR="000768C5" w:rsidRPr="001D67CA">
              <w:rPr>
                <w:sz w:val="28"/>
              </w:rPr>
              <w:t xml:space="preserve"> </w:t>
            </w:r>
            <w:r w:rsidRPr="001D67CA">
              <w:rPr>
                <w:sz w:val="28"/>
              </w:rPr>
              <w:t>/ 2012 -</w:t>
            </w:r>
          </w:p>
        </w:tc>
      </w:tr>
    </w:tbl>
    <w:p w:rsidR="005F6348" w:rsidRDefault="005F6348" w:rsidP="00C720D2">
      <w:pPr>
        <w:pStyle w:val="Heading1"/>
        <w:numPr>
          <w:ilvl w:val="0"/>
          <w:numId w:val="0"/>
        </w:numPr>
        <w:ind w:left="720"/>
      </w:pPr>
    </w:p>
    <w:p w:rsidR="005F6348" w:rsidRDefault="005F6348" w:rsidP="00C720D2">
      <w:pPr>
        <w:rPr>
          <w:rFonts w:ascii="Cambria" w:eastAsia="MS Gothic" w:hAnsi="Cambria"/>
          <w:color w:val="365F91"/>
          <w:sz w:val="28"/>
          <w:szCs w:val="28"/>
        </w:rPr>
      </w:pPr>
      <w:r>
        <w:br w:type="page"/>
      </w:r>
    </w:p>
    <w:p w:rsidR="00676026" w:rsidRDefault="00676026">
      <w:pPr>
        <w:spacing w:after="0" w:line="240" w:lineRule="auto"/>
      </w:pPr>
    </w:p>
    <w:p w:rsidR="00097636" w:rsidRPr="00C720D2" w:rsidRDefault="00097636" w:rsidP="00C720D2">
      <w:r w:rsidRPr="00C720D2">
        <w:t>Table of Contents</w:t>
      </w:r>
    </w:p>
    <w:p w:rsidR="00E62AF0" w:rsidRDefault="00A93F5F">
      <w:pPr>
        <w:pStyle w:val="TOC1"/>
        <w:tabs>
          <w:tab w:val="left" w:pos="440"/>
          <w:tab w:val="right" w:leader="dot" w:pos="8778"/>
        </w:tabs>
        <w:rPr>
          <w:rFonts w:asciiTheme="minorHAnsi" w:eastAsiaTheme="minorEastAsia" w:hAnsiTheme="minorHAnsi" w:cstheme="minorBidi"/>
          <w:noProof/>
          <w:lang w:eastAsia="ja-JP"/>
        </w:rPr>
      </w:pPr>
      <w:r w:rsidRPr="001D67CA">
        <w:rPr>
          <w:sz w:val="24"/>
        </w:rPr>
        <w:fldChar w:fldCharType="begin"/>
      </w:r>
      <w:r w:rsidR="00097636" w:rsidRPr="001D67CA">
        <w:rPr>
          <w:sz w:val="24"/>
        </w:rPr>
        <w:instrText xml:space="preserve"> TOC \o "1-3" \h \z \u </w:instrText>
      </w:r>
      <w:r w:rsidRPr="001D67CA">
        <w:rPr>
          <w:sz w:val="24"/>
        </w:rPr>
        <w:fldChar w:fldCharType="separate"/>
      </w:r>
      <w:hyperlink w:anchor="_Toc342822698" w:history="1">
        <w:r w:rsidR="00E62AF0" w:rsidRPr="002C59A4">
          <w:rPr>
            <w:rStyle w:val="Hyperlink"/>
            <w:noProof/>
          </w:rPr>
          <w:t>1.</w:t>
        </w:r>
        <w:r w:rsidR="00E62AF0">
          <w:rPr>
            <w:rFonts w:asciiTheme="minorHAnsi" w:eastAsiaTheme="minorEastAsia" w:hAnsiTheme="minorHAnsi" w:cstheme="minorBidi"/>
            <w:noProof/>
            <w:lang w:eastAsia="ja-JP"/>
          </w:rPr>
          <w:tab/>
        </w:r>
        <w:r w:rsidR="00E62AF0" w:rsidRPr="002C59A4">
          <w:rPr>
            <w:rStyle w:val="Hyperlink"/>
            <w:noProof/>
          </w:rPr>
          <w:t>Introduction</w:t>
        </w:r>
        <w:r w:rsidR="00E62AF0">
          <w:rPr>
            <w:noProof/>
            <w:webHidden/>
          </w:rPr>
          <w:tab/>
        </w:r>
        <w:r w:rsidR="00E62AF0">
          <w:rPr>
            <w:noProof/>
            <w:webHidden/>
          </w:rPr>
          <w:fldChar w:fldCharType="begin"/>
        </w:r>
        <w:r w:rsidR="00E62AF0">
          <w:rPr>
            <w:noProof/>
            <w:webHidden/>
          </w:rPr>
          <w:instrText xml:space="preserve"> PAGEREF _Toc342822698 \h </w:instrText>
        </w:r>
        <w:r w:rsidR="00E62AF0">
          <w:rPr>
            <w:noProof/>
            <w:webHidden/>
          </w:rPr>
        </w:r>
        <w:r w:rsidR="00E62AF0">
          <w:rPr>
            <w:noProof/>
            <w:webHidden/>
          </w:rPr>
          <w:fldChar w:fldCharType="separate"/>
        </w:r>
        <w:r w:rsidR="00095EF1">
          <w:rPr>
            <w:noProof/>
            <w:webHidden/>
          </w:rPr>
          <w:t>4</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699" w:history="1">
        <w:r w:rsidR="00E62AF0" w:rsidRPr="002C59A4">
          <w:rPr>
            <w:rStyle w:val="Hyperlink"/>
            <w:noProof/>
          </w:rPr>
          <w:t>1.1</w:t>
        </w:r>
        <w:r w:rsidR="00E62AF0">
          <w:rPr>
            <w:rFonts w:asciiTheme="minorHAnsi" w:eastAsiaTheme="minorEastAsia" w:hAnsiTheme="minorHAnsi" w:cstheme="minorBidi"/>
            <w:noProof/>
            <w:lang w:eastAsia="ja-JP"/>
          </w:rPr>
          <w:tab/>
        </w:r>
        <w:r w:rsidR="00E62AF0" w:rsidRPr="002C59A4">
          <w:rPr>
            <w:rStyle w:val="Hyperlink"/>
            <w:noProof/>
          </w:rPr>
          <w:t>Project organization</w:t>
        </w:r>
        <w:r w:rsidR="00E62AF0">
          <w:rPr>
            <w:noProof/>
            <w:webHidden/>
          </w:rPr>
          <w:tab/>
        </w:r>
        <w:r w:rsidR="00E62AF0">
          <w:rPr>
            <w:noProof/>
            <w:webHidden/>
          </w:rPr>
          <w:fldChar w:fldCharType="begin"/>
        </w:r>
        <w:r w:rsidR="00E62AF0">
          <w:rPr>
            <w:noProof/>
            <w:webHidden/>
          </w:rPr>
          <w:instrText xml:space="preserve"> PAGEREF _Toc342822699 \h </w:instrText>
        </w:r>
        <w:r w:rsidR="00E62AF0">
          <w:rPr>
            <w:noProof/>
            <w:webHidden/>
          </w:rPr>
        </w:r>
        <w:r w:rsidR="00E62AF0">
          <w:rPr>
            <w:noProof/>
            <w:webHidden/>
          </w:rPr>
          <w:fldChar w:fldCharType="separate"/>
        </w:r>
        <w:r w:rsidR="00095EF1">
          <w:rPr>
            <w:noProof/>
            <w:webHidden/>
          </w:rPr>
          <w:t>4</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00" w:history="1">
        <w:r w:rsidR="00E62AF0" w:rsidRPr="002C59A4">
          <w:rPr>
            <w:rStyle w:val="Hyperlink"/>
            <w:noProof/>
          </w:rPr>
          <w:t>1.2</w:t>
        </w:r>
        <w:r w:rsidR="00E62AF0">
          <w:rPr>
            <w:rFonts w:asciiTheme="minorHAnsi" w:eastAsiaTheme="minorEastAsia" w:hAnsiTheme="minorHAnsi" w:cstheme="minorBidi"/>
            <w:noProof/>
            <w:lang w:eastAsia="ja-JP"/>
          </w:rPr>
          <w:tab/>
        </w:r>
        <w:r w:rsidR="00E62AF0" w:rsidRPr="002C59A4">
          <w:rPr>
            <w:rStyle w:val="Hyperlink"/>
            <w:noProof/>
          </w:rPr>
          <w:t>Overview</w:t>
        </w:r>
        <w:r w:rsidR="00E62AF0">
          <w:rPr>
            <w:noProof/>
            <w:webHidden/>
          </w:rPr>
          <w:tab/>
        </w:r>
        <w:r w:rsidR="00E62AF0">
          <w:rPr>
            <w:noProof/>
            <w:webHidden/>
          </w:rPr>
          <w:fldChar w:fldCharType="begin"/>
        </w:r>
        <w:r w:rsidR="00E62AF0">
          <w:rPr>
            <w:noProof/>
            <w:webHidden/>
          </w:rPr>
          <w:instrText xml:space="preserve"> PAGEREF _Toc342822700 \h </w:instrText>
        </w:r>
        <w:r w:rsidR="00E62AF0">
          <w:rPr>
            <w:noProof/>
            <w:webHidden/>
          </w:rPr>
        </w:r>
        <w:r w:rsidR="00E62AF0">
          <w:rPr>
            <w:noProof/>
            <w:webHidden/>
          </w:rPr>
          <w:fldChar w:fldCharType="separate"/>
        </w:r>
        <w:r w:rsidR="00095EF1">
          <w:rPr>
            <w:noProof/>
            <w:webHidden/>
          </w:rPr>
          <w:t>4</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01" w:history="1">
        <w:r w:rsidR="00E62AF0" w:rsidRPr="002C59A4">
          <w:rPr>
            <w:rStyle w:val="Hyperlink"/>
            <w:noProof/>
          </w:rPr>
          <w:t>1.3</w:t>
        </w:r>
        <w:r w:rsidR="00E62AF0">
          <w:rPr>
            <w:rFonts w:asciiTheme="minorHAnsi" w:eastAsiaTheme="minorEastAsia" w:hAnsiTheme="minorHAnsi" w:cstheme="minorBidi"/>
            <w:noProof/>
            <w:lang w:eastAsia="ja-JP"/>
          </w:rPr>
          <w:tab/>
        </w:r>
        <w:r w:rsidR="00E62AF0" w:rsidRPr="002C59A4">
          <w:rPr>
            <w:rStyle w:val="Hyperlink"/>
            <w:noProof/>
          </w:rPr>
          <w:t>Existing Methods</w:t>
        </w:r>
        <w:r w:rsidR="00E62AF0">
          <w:rPr>
            <w:noProof/>
            <w:webHidden/>
          </w:rPr>
          <w:tab/>
        </w:r>
        <w:r w:rsidR="00E62AF0">
          <w:rPr>
            <w:noProof/>
            <w:webHidden/>
          </w:rPr>
          <w:fldChar w:fldCharType="begin"/>
        </w:r>
        <w:r w:rsidR="00E62AF0">
          <w:rPr>
            <w:noProof/>
            <w:webHidden/>
          </w:rPr>
          <w:instrText xml:space="preserve"> PAGEREF _Toc342822701 \h </w:instrText>
        </w:r>
        <w:r w:rsidR="00E62AF0">
          <w:rPr>
            <w:noProof/>
            <w:webHidden/>
          </w:rPr>
        </w:r>
        <w:r w:rsidR="00E62AF0">
          <w:rPr>
            <w:noProof/>
            <w:webHidden/>
          </w:rPr>
          <w:fldChar w:fldCharType="separate"/>
        </w:r>
        <w:r w:rsidR="00095EF1">
          <w:rPr>
            <w:noProof/>
            <w:webHidden/>
          </w:rPr>
          <w:t>4</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02" w:history="1">
        <w:r w:rsidR="00E62AF0" w:rsidRPr="002C59A4">
          <w:rPr>
            <w:rStyle w:val="Hyperlink"/>
            <w:noProof/>
          </w:rPr>
          <w:t>1.4</w:t>
        </w:r>
        <w:r w:rsidR="00E62AF0">
          <w:rPr>
            <w:rFonts w:asciiTheme="minorHAnsi" w:eastAsiaTheme="minorEastAsia" w:hAnsiTheme="minorHAnsi" w:cstheme="minorBidi"/>
            <w:noProof/>
            <w:lang w:eastAsia="ja-JP"/>
          </w:rPr>
          <w:tab/>
        </w:r>
        <w:r w:rsidR="00E62AF0" w:rsidRPr="002C59A4">
          <w:rPr>
            <w:rStyle w:val="Hyperlink"/>
            <w:noProof/>
          </w:rPr>
          <w:t>Limitation of the existing system</w:t>
        </w:r>
        <w:r w:rsidR="00E62AF0">
          <w:rPr>
            <w:noProof/>
            <w:webHidden/>
          </w:rPr>
          <w:tab/>
        </w:r>
        <w:r w:rsidR="00E62AF0">
          <w:rPr>
            <w:noProof/>
            <w:webHidden/>
          </w:rPr>
          <w:fldChar w:fldCharType="begin"/>
        </w:r>
        <w:r w:rsidR="00E62AF0">
          <w:rPr>
            <w:noProof/>
            <w:webHidden/>
          </w:rPr>
          <w:instrText xml:space="preserve"> PAGEREF _Toc342822702 \h </w:instrText>
        </w:r>
        <w:r w:rsidR="00E62AF0">
          <w:rPr>
            <w:noProof/>
            <w:webHidden/>
          </w:rPr>
        </w:r>
        <w:r w:rsidR="00E62AF0">
          <w:rPr>
            <w:noProof/>
            <w:webHidden/>
          </w:rPr>
          <w:fldChar w:fldCharType="separate"/>
        </w:r>
        <w:r w:rsidR="00095EF1">
          <w:rPr>
            <w:noProof/>
            <w:webHidden/>
          </w:rPr>
          <w:t>4</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03" w:history="1">
        <w:r w:rsidR="00E62AF0" w:rsidRPr="002C59A4">
          <w:rPr>
            <w:rStyle w:val="Hyperlink"/>
            <w:noProof/>
          </w:rPr>
          <w:t>1.5</w:t>
        </w:r>
        <w:r w:rsidR="00E62AF0">
          <w:rPr>
            <w:rFonts w:asciiTheme="minorHAnsi" w:eastAsiaTheme="minorEastAsia" w:hAnsiTheme="minorHAnsi" w:cstheme="minorBidi"/>
            <w:noProof/>
            <w:lang w:eastAsia="ja-JP"/>
          </w:rPr>
          <w:tab/>
        </w:r>
        <w:r w:rsidR="00E62AF0" w:rsidRPr="002C59A4">
          <w:rPr>
            <w:rStyle w:val="Hyperlink"/>
            <w:noProof/>
          </w:rPr>
          <w:t>Benefits of expected system</w:t>
        </w:r>
        <w:r w:rsidR="00E62AF0">
          <w:rPr>
            <w:noProof/>
            <w:webHidden/>
          </w:rPr>
          <w:tab/>
        </w:r>
        <w:r w:rsidR="00E62AF0">
          <w:rPr>
            <w:noProof/>
            <w:webHidden/>
          </w:rPr>
          <w:fldChar w:fldCharType="begin"/>
        </w:r>
        <w:r w:rsidR="00E62AF0">
          <w:rPr>
            <w:noProof/>
            <w:webHidden/>
          </w:rPr>
          <w:instrText xml:space="preserve"> PAGEREF _Toc342822703 \h </w:instrText>
        </w:r>
        <w:r w:rsidR="00E62AF0">
          <w:rPr>
            <w:noProof/>
            <w:webHidden/>
          </w:rPr>
        </w:r>
        <w:r w:rsidR="00E62AF0">
          <w:rPr>
            <w:noProof/>
            <w:webHidden/>
          </w:rPr>
          <w:fldChar w:fldCharType="separate"/>
        </w:r>
        <w:r w:rsidR="00095EF1">
          <w:rPr>
            <w:noProof/>
            <w:webHidden/>
          </w:rPr>
          <w:t>4</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04" w:history="1">
        <w:r w:rsidR="00E62AF0" w:rsidRPr="002C59A4">
          <w:rPr>
            <w:rStyle w:val="Hyperlink"/>
            <w:noProof/>
          </w:rPr>
          <w:t>1.6</w:t>
        </w:r>
        <w:r w:rsidR="00E62AF0">
          <w:rPr>
            <w:rFonts w:asciiTheme="minorHAnsi" w:eastAsiaTheme="minorEastAsia" w:hAnsiTheme="minorHAnsi" w:cstheme="minorBidi"/>
            <w:noProof/>
            <w:lang w:eastAsia="ja-JP"/>
          </w:rPr>
          <w:tab/>
        </w:r>
        <w:r w:rsidR="00E62AF0" w:rsidRPr="002C59A4">
          <w:rPr>
            <w:rStyle w:val="Hyperlink"/>
            <w:noProof/>
          </w:rPr>
          <w:t>Stake Holders</w:t>
        </w:r>
        <w:r w:rsidR="00E62AF0">
          <w:rPr>
            <w:noProof/>
            <w:webHidden/>
          </w:rPr>
          <w:tab/>
        </w:r>
        <w:r w:rsidR="00E62AF0">
          <w:rPr>
            <w:noProof/>
            <w:webHidden/>
          </w:rPr>
          <w:fldChar w:fldCharType="begin"/>
        </w:r>
        <w:r w:rsidR="00E62AF0">
          <w:rPr>
            <w:noProof/>
            <w:webHidden/>
          </w:rPr>
          <w:instrText xml:space="preserve"> PAGEREF _Toc342822704 \h </w:instrText>
        </w:r>
        <w:r w:rsidR="00E62AF0">
          <w:rPr>
            <w:noProof/>
            <w:webHidden/>
          </w:rPr>
        </w:r>
        <w:r w:rsidR="00E62AF0">
          <w:rPr>
            <w:noProof/>
            <w:webHidden/>
          </w:rPr>
          <w:fldChar w:fldCharType="separate"/>
        </w:r>
        <w:r w:rsidR="00095EF1">
          <w:rPr>
            <w:noProof/>
            <w:webHidden/>
          </w:rPr>
          <w:t>5</w:t>
        </w:r>
        <w:r w:rsidR="00E62AF0">
          <w:rPr>
            <w:noProof/>
            <w:webHidden/>
          </w:rPr>
          <w:fldChar w:fldCharType="end"/>
        </w:r>
      </w:hyperlink>
    </w:p>
    <w:p w:rsidR="00E62AF0" w:rsidRDefault="002061B4">
      <w:pPr>
        <w:pStyle w:val="TOC1"/>
        <w:tabs>
          <w:tab w:val="left" w:pos="440"/>
          <w:tab w:val="right" w:leader="dot" w:pos="8778"/>
        </w:tabs>
        <w:rPr>
          <w:rFonts w:asciiTheme="minorHAnsi" w:eastAsiaTheme="minorEastAsia" w:hAnsiTheme="minorHAnsi" w:cstheme="minorBidi"/>
          <w:noProof/>
          <w:lang w:eastAsia="ja-JP"/>
        </w:rPr>
      </w:pPr>
      <w:hyperlink w:anchor="_Toc342822705" w:history="1">
        <w:r w:rsidR="00E62AF0" w:rsidRPr="002C59A4">
          <w:rPr>
            <w:rStyle w:val="Hyperlink"/>
            <w:noProof/>
          </w:rPr>
          <w:t>2.</w:t>
        </w:r>
        <w:r w:rsidR="00E62AF0">
          <w:rPr>
            <w:rFonts w:asciiTheme="minorHAnsi" w:eastAsiaTheme="minorEastAsia" w:hAnsiTheme="minorHAnsi" w:cstheme="minorBidi"/>
            <w:noProof/>
            <w:lang w:eastAsia="ja-JP"/>
          </w:rPr>
          <w:tab/>
        </w:r>
        <w:r w:rsidR="00E62AF0" w:rsidRPr="002C59A4">
          <w:rPr>
            <w:rStyle w:val="Hyperlink"/>
            <w:noProof/>
          </w:rPr>
          <w:t>Software Project Management Plan</w:t>
        </w:r>
        <w:r w:rsidR="00E62AF0">
          <w:rPr>
            <w:noProof/>
            <w:webHidden/>
          </w:rPr>
          <w:tab/>
        </w:r>
        <w:r w:rsidR="00E62AF0">
          <w:rPr>
            <w:noProof/>
            <w:webHidden/>
          </w:rPr>
          <w:fldChar w:fldCharType="begin"/>
        </w:r>
        <w:r w:rsidR="00E62AF0">
          <w:rPr>
            <w:noProof/>
            <w:webHidden/>
          </w:rPr>
          <w:instrText xml:space="preserve"> PAGEREF _Toc342822705 \h </w:instrText>
        </w:r>
        <w:r w:rsidR="00E62AF0">
          <w:rPr>
            <w:noProof/>
            <w:webHidden/>
          </w:rPr>
        </w:r>
        <w:r w:rsidR="00E62AF0">
          <w:rPr>
            <w:noProof/>
            <w:webHidden/>
          </w:rPr>
          <w:fldChar w:fldCharType="separate"/>
        </w:r>
        <w:r w:rsidR="00095EF1">
          <w:rPr>
            <w:noProof/>
            <w:webHidden/>
          </w:rPr>
          <w:t>6</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06" w:history="1">
        <w:r w:rsidR="00E62AF0" w:rsidRPr="002C59A4">
          <w:rPr>
            <w:rStyle w:val="Hyperlink"/>
            <w:noProof/>
          </w:rPr>
          <w:t>2.1</w:t>
        </w:r>
        <w:r w:rsidR="00E62AF0">
          <w:rPr>
            <w:rFonts w:asciiTheme="minorHAnsi" w:eastAsiaTheme="minorEastAsia" w:hAnsiTheme="minorHAnsi" w:cstheme="minorBidi"/>
            <w:noProof/>
            <w:lang w:eastAsia="ja-JP"/>
          </w:rPr>
          <w:tab/>
        </w:r>
        <w:r w:rsidR="00E62AF0" w:rsidRPr="002C59A4">
          <w:rPr>
            <w:rStyle w:val="Hyperlink"/>
            <w:noProof/>
          </w:rPr>
          <w:t>Problem Definition</w:t>
        </w:r>
        <w:r w:rsidR="00E62AF0">
          <w:rPr>
            <w:noProof/>
            <w:webHidden/>
          </w:rPr>
          <w:tab/>
        </w:r>
        <w:r w:rsidR="00E62AF0">
          <w:rPr>
            <w:noProof/>
            <w:webHidden/>
          </w:rPr>
          <w:fldChar w:fldCharType="begin"/>
        </w:r>
        <w:r w:rsidR="00E62AF0">
          <w:rPr>
            <w:noProof/>
            <w:webHidden/>
          </w:rPr>
          <w:instrText xml:space="preserve"> PAGEREF _Toc342822706 \h </w:instrText>
        </w:r>
        <w:r w:rsidR="00E62AF0">
          <w:rPr>
            <w:noProof/>
            <w:webHidden/>
          </w:rPr>
        </w:r>
        <w:r w:rsidR="00E62AF0">
          <w:rPr>
            <w:noProof/>
            <w:webHidden/>
          </w:rPr>
          <w:fldChar w:fldCharType="separate"/>
        </w:r>
        <w:r w:rsidR="00095EF1">
          <w:rPr>
            <w:noProof/>
            <w:webHidden/>
          </w:rPr>
          <w:t>6</w:t>
        </w:r>
        <w:r w:rsidR="00E62AF0">
          <w:rPr>
            <w:noProof/>
            <w:webHidden/>
          </w:rPr>
          <w:fldChar w:fldCharType="end"/>
        </w:r>
      </w:hyperlink>
    </w:p>
    <w:p w:rsidR="00E62AF0" w:rsidRDefault="002061B4">
      <w:pPr>
        <w:pStyle w:val="TOC2"/>
        <w:tabs>
          <w:tab w:val="left" w:pos="1100"/>
          <w:tab w:val="right" w:leader="dot" w:pos="8778"/>
        </w:tabs>
        <w:rPr>
          <w:rFonts w:asciiTheme="minorHAnsi" w:eastAsiaTheme="minorEastAsia" w:hAnsiTheme="minorHAnsi" w:cstheme="minorBidi"/>
          <w:noProof/>
          <w:lang w:eastAsia="ja-JP"/>
        </w:rPr>
      </w:pPr>
      <w:hyperlink w:anchor="_Toc342822709" w:history="1">
        <w:r w:rsidR="00E62AF0" w:rsidRPr="002C59A4">
          <w:rPr>
            <w:rStyle w:val="Hyperlink"/>
            <w:i/>
            <w:noProof/>
          </w:rPr>
          <w:t>2.1.1.</w:t>
        </w:r>
        <w:r w:rsidR="00E62AF0">
          <w:rPr>
            <w:rFonts w:asciiTheme="minorHAnsi" w:eastAsiaTheme="minorEastAsia" w:hAnsiTheme="minorHAnsi" w:cstheme="minorBidi"/>
            <w:noProof/>
            <w:lang w:eastAsia="ja-JP"/>
          </w:rPr>
          <w:tab/>
        </w:r>
        <w:r w:rsidR="00E62AF0" w:rsidRPr="002C59A4">
          <w:rPr>
            <w:rStyle w:val="Hyperlink"/>
            <w:noProof/>
          </w:rPr>
          <w:t>Name of this Capstone Project</w:t>
        </w:r>
        <w:r w:rsidR="00E62AF0">
          <w:rPr>
            <w:noProof/>
            <w:webHidden/>
          </w:rPr>
          <w:tab/>
        </w:r>
        <w:r w:rsidR="00E62AF0">
          <w:rPr>
            <w:noProof/>
            <w:webHidden/>
          </w:rPr>
          <w:fldChar w:fldCharType="begin"/>
        </w:r>
        <w:r w:rsidR="00E62AF0">
          <w:rPr>
            <w:noProof/>
            <w:webHidden/>
          </w:rPr>
          <w:instrText xml:space="preserve"> PAGEREF _Toc342822709 \h </w:instrText>
        </w:r>
        <w:r w:rsidR="00E62AF0">
          <w:rPr>
            <w:noProof/>
            <w:webHidden/>
          </w:rPr>
        </w:r>
        <w:r w:rsidR="00E62AF0">
          <w:rPr>
            <w:noProof/>
            <w:webHidden/>
          </w:rPr>
          <w:fldChar w:fldCharType="separate"/>
        </w:r>
        <w:r w:rsidR="00095EF1">
          <w:rPr>
            <w:noProof/>
            <w:webHidden/>
          </w:rPr>
          <w:t>6</w:t>
        </w:r>
        <w:r w:rsidR="00E62AF0">
          <w:rPr>
            <w:noProof/>
            <w:webHidden/>
          </w:rPr>
          <w:fldChar w:fldCharType="end"/>
        </w:r>
      </w:hyperlink>
    </w:p>
    <w:p w:rsidR="00E62AF0" w:rsidRDefault="002061B4">
      <w:pPr>
        <w:pStyle w:val="TOC2"/>
        <w:tabs>
          <w:tab w:val="left" w:pos="1100"/>
          <w:tab w:val="right" w:leader="dot" w:pos="8778"/>
        </w:tabs>
        <w:rPr>
          <w:rFonts w:asciiTheme="minorHAnsi" w:eastAsiaTheme="minorEastAsia" w:hAnsiTheme="minorHAnsi" w:cstheme="minorBidi"/>
          <w:noProof/>
          <w:lang w:eastAsia="ja-JP"/>
        </w:rPr>
      </w:pPr>
      <w:hyperlink w:anchor="_Toc342822710" w:history="1">
        <w:r w:rsidR="00E62AF0" w:rsidRPr="002C59A4">
          <w:rPr>
            <w:rStyle w:val="Hyperlink"/>
            <w:i/>
            <w:noProof/>
          </w:rPr>
          <w:t>2.1.2.</w:t>
        </w:r>
        <w:r w:rsidR="00E62AF0">
          <w:rPr>
            <w:rFonts w:asciiTheme="minorHAnsi" w:eastAsiaTheme="minorEastAsia" w:hAnsiTheme="minorHAnsi" w:cstheme="minorBidi"/>
            <w:noProof/>
            <w:lang w:eastAsia="ja-JP"/>
          </w:rPr>
          <w:tab/>
        </w:r>
        <w:r w:rsidR="00E62AF0" w:rsidRPr="002C59A4">
          <w:rPr>
            <w:rStyle w:val="Hyperlink"/>
            <w:noProof/>
          </w:rPr>
          <w:t>Problem Abstract</w:t>
        </w:r>
        <w:r w:rsidR="00E62AF0">
          <w:rPr>
            <w:noProof/>
            <w:webHidden/>
          </w:rPr>
          <w:tab/>
        </w:r>
        <w:r w:rsidR="00E62AF0">
          <w:rPr>
            <w:noProof/>
            <w:webHidden/>
          </w:rPr>
          <w:fldChar w:fldCharType="begin"/>
        </w:r>
        <w:r w:rsidR="00E62AF0">
          <w:rPr>
            <w:noProof/>
            <w:webHidden/>
          </w:rPr>
          <w:instrText xml:space="preserve"> PAGEREF _Toc342822710 \h </w:instrText>
        </w:r>
        <w:r w:rsidR="00E62AF0">
          <w:rPr>
            <w:noProof/>
            <w:webHidden/>
          </w:rPr>
        </w:r>
        <w:r w:rsidR="00E62AF0">
          <w:rPr>
            <w:noProof/>
            <w:webHidden/>
          </w:rPr>
          <w:fldChar w:fldCharType="separate"/>
        </w:r>
        <w:r w:rsidR="00095EF1">
          <w:rPr>
            <w:noProof/>
            <w:webHidden/>
          </w:rPr>
          <w:t>6</w:t>
        </w:r>
        <w:r w:rsidR="00E62AF0">
          <w:rPr>
            <w:noProof/>
            <w:webHidden/>
          </w:rPr>
          <w:fldChar w:fldCharType="end"/>
        </w:r>
      </w:hyperlink>
    </w:p>
    <w:p w:rsidR="00E62AF0" w:rsidRDefault="002061B4">
      <w:pPr>
        <w:pStyle w:val="TOC2"/>
        <w:tabs>
          <w:tab w:val="left" w:pos="1100"/>
          <w:tab w:val="right" w:leader="dot" w:pos="8778"/>
        </w:tabs>
        <w:rPr>
          <w:rFonts w:asciiTheme="minorHAnsi" w:eastAsiaTheme="minorEastAsia" w:hAnsiTheme="minorHAnsi" w:cstheme="minorBidi"/>
          <w:noProof/>
          <w:lang w:eastAsia="ja-JP"/>
        </w:rPr>
      </w:pPr>
      <w:hyperlink w:anchor="_Toc342822711" w:history="1">
        <w:r w:rsidR="00E62AF0" w:rsidRPr="002C59A4">
          <w:rPr>
            <w:rStyle w:val="Hyperlink"/>
            <w:i/>
            <w:noProof/>
          </w:rPr>
          <w:t>2.1.3.</w:t>
        </w:r>
        <w:r w:rsidR="00E62AF0">
          <w:rPr>
            <w:rFonts w:asciiTheme="minorHAnsi" w:eastAsiaTheme="minorEastAsia" w:hAnsiTheme="minorHAnsi" w:cstheme="minorBidi"/>
            <w:noProof/>
            <w:lang w:eastAsia="ja-JP"/>
          </w:rPr>
          <w:tab/>
        </w:r>
        <w:r w:rsidR="00E62AF0" w:rsidRPr="002C59A4">
          <w:rPr>
            <w:rStyle w:val="Hyperlink"/>
            <w:noProof/>
          </w:rPr>
          <w:t>Project Overview</w:t>
        </w:r>
        <w:r w:rsidR="00E62AF0">
          <w:rPr>
            <w:noProof/>
            <w:webHidden/>
          </w:rPr>
          <w:tab/>
        </w:r>
        <w:r w:rsidR="00E62AF0">
          <w:rPr>
            <w:noProof/>
            <w:webHidden/>
          </w:rPr>
          <w:fldChar w:fldCharType="begin"/>
        </w:r>
        <w:r w:rsidR="00E62AF0">
          <w:rPr>
            <w:noProof/>
            <w:webHidden/>
          </w:rPr>
          <w:instrText xml:space="preserve"> PAGEREF _Toc342822711 \h </w:instrText>
        </w:r>
        <w:r w:rsidR="00E62AF0">
          <w:rPr>
            <w:noProof/>
            <w:webHidden/>
          </w:rPr>
        </w:r>
        <w:r w:rsidR="00E62AF0">
          <w:rPr>
            <w:noProof/>
            <w:webHidden/>
          </w:rPr>
          <w:fldChar w:fldCharType="separate"/>
        </w:r>
        <w:r w:rsidR="00095EF1">
          <w:rPr>
            <w:noProof/>
            <w:webHidden/>
          </w:rPr>
          <w:t>6</w:t>
        </w:r>
        <w:r w:rsidR="00E62AF0">
          <w:rPr>
            <w:noProof/>
            <w:webHidden/>
          </w:rPr>
          <w:fldChar w:fldCharType="end"/>
        </w:r>
      </w:hyperlink>
    </w:p>
    <w:p w:rsidR="00E62AF0" w:rsidRDefault="002061B4">
      <w:pPr>
        <w:pStyle w:val="TOC3"/>
        <w:tabs>
          <w:tab w:val="left" w:pos="1540"/>
          <w:tab w:val="right" w:leader="dot" w:pos="8778"/>
        </w:tabs>
        <w:rPr>
          <w:rFonts w:asciiTheme="minorHAnsi" w:eastAsiaTheme="minorEastAsia" w:hAnsiTheme="minorHAnsi" w:cstheme="minorBidi"/>
          <w:noProof/>
          <w:lang w:eastAsia="ja-JP"/>
        </w:rPr>
      </w:pPr>
      <w:hyperlink w:anchor="_Toc342822712" w:history="1">
        <w:r w:rsidR="00E62AF0" w:rsidRPr="002C59A4">
          <w:rPr>
            <w:rStyle w:val="Hyperlink"/>
            <w:noProof/>
          </w:rPr>
          <w:t>2.1.3.1.</w:t>
        </w:r>
        <w:r w:rsidR="00E62AF0">
          <w:rPr>
            <w:rFonts w:asciiTheme="minorHAnsi" w:eastAsiaTheme="minorEastAsia" w:hAnsiTheme="minorHAnsi" w:cstheme="minorBidi"/>
            <w:noProof/>
            <w:lang w:eastAsia="ja-JP"/>
          </w:rPr>
          <w:tab/>
        </w:r>
        <w:r w:rsidR="00E62AF0" w:rsidRPr="002C59A4">
          <w:rPr>
            <w:rStyle w:val="Hyperlink"/>
            <w:noProof/>
          </w:rPr>
          <w:t>The Current System</w:t>
        </w:r>
        <w:r w:rsidR="00E62AF0">
          <w:rPr>
            <w:noProof/>
            <w:webHidden/>
          </w:rPr>
          <w:tab/>
        </w:r>
        <w:r w:rsidR="00E62AF0">
          <w:rPr>
            <w:noProof/>
            <w:webHidden/>
          </w:rPr>
          <w:fldChar w:fldCharType="begin"/>
        </w:r>
        <w:r w:rsidR="00E62AF0">
          <w:rPr>
            <w:noProof/>
            <w:webHidden/>
          </w:rPr>
          <w:instrText xml:space="preserve"> PAGEREF _Toc342822712 \h </w:instrText>
        </w:r>
        <w:r w:rsidR="00E62AF0">
          <w:rPr>
            <w:noProof/>
            <w:webHidden/>
          </w:rPr>
        </w:r>
        <w:r w:rsidR="00E62AF0">
          <w:rPr>
            <w:noProof/>
            <w:webHidden/>
          </w:rPr>
          <w:fldChar w:fldCharType="separate"/>
        </w:r>
        <w:r w:rsidR="00095EF1">
          <w:rPr>
            <w:noProof/>
            <w:webHidden/>
          </w:rPr>
          <w:t>6</w:t>
        </w:r>
        <w:r w:rsidR="00E62AF0">
          <w:rPr>
            <w:noProof/>
            <w:webHidden/>
          </w:rPr>
          <w:fldChar w:fldCharType="end"/>
        </w:r>
      </w:hyperlink>
    </w:p>
    <w:p w:rsidR="00E62AF0" w:rsidRDefault="002061B4">
      <w:pPr>
        <w:pStyle w:val="TOC3"/>
        <w:tabs>
          <w:tab w:val="left" w:pos="1540"/>
          <w:tab w:val="right" w:leader="dot" w:pos="8778"/>
        </w:tabs>
        <w:rPr>
          <w:rFonts w:asciiTheme="minorHAnsi" w:eastAsiaTheme="minorEastAsia" w:hAnsiTheme="minorHAnsi" w:cstheme="minorBidi"/>
          <w:noProof/>
          <w:lang w:eastAsia="ja-JP"/>
        </w:rPr>
      </w:pPr>
      <w:hyperlink w:anchor="_Toc342822713" w:history="1">
        <w:r w:rsidR="00E62AF0" w:rsidRPr="002C59A4">
          <w:rPr>
            <w:rStyle w:val="Hyperlink"/>
            <w:noProof/>
          </w:rPr>
          <w:t>2.1.3.2.</w:t>
        </w:r>
        <w:r w:rsidR="00E62AF0">
          <w:rPr>
            <w:rFonts w:asciiTheme="minorHAnsi" w:eastAsiaTheme="minorEastAsia" w:hAnsiTheme="minorHAnsi" w:cstheme="minorBidi"/>
            <w:noProof/>
            <w:lang w:eastAsia="ja-JP"/>
          </w:rPr>
          <w:tab/>
        </w:r>
        <w:r w:rsidR="00E62AF0" w:rsidRPr="002C59A4">
          <w:rPr>
            <w:rStyle w:val="Hyperlink"/>
            <w:noProof/>
          </w:rPr>
          <w:t>The Proposed System</w:t>
        </w:r>
        <w:r w:rsidR="00E62AF0">
          <w:rPr>
            <w:noProof/>
            <w:webHidden/>
          </w:rPr>
          <w:tab/>
        </w:r>
        <w:r w:rsidR="00E62AF0">
          <w:rPr>
            <w:noProof/>
            <w:webHidden/>
          </w:rPr>
          <w:fldChar w:fldCharType="begin"/>
        </w:r>
        <w:r w:rsidR="00E62AF0">
          <w:rPr>
            <w:noProof/>
            <w:webHidden/>
          </w:rPr>
          <w:instrText xml:space="preserve"> PAGEREF _Toc342822713 \h </w:instrText>
        </w:r>
        <w:r w:rsidR="00E62AF0">
          <w:rPr>
            <w:noProof/>
            <w:webHidden/>
          </w:rPr>
        </w:r>
        <w:r w:rsidR="00E62AF0">
          <w:rPr>
            <w:noProof/>
            <w:webHidden/>
          </w:rPr>
          <w:fldChar w:fldCharType="separate"/>
        </w:r>
        <w:r w:rsidR="00095EF1">
          <w:rPr>
            <w:noProof/>
            <w:webHidden/>
          </w:rPr>
          <w:t>6</w:t>
        </w:r>
        <w:r w:rsidR="00E62AF0">
          <w:rPr>
            <w:noProof/>
            <w:webHidden/>
          </w:rPr>
          <w:fldChar w:fldCharType="end"/>
        </w:r>
      </w:hyperlink>
    </w:p>
    <w:p w:rsidR="00E62AF0" w:rsidRDefault="002061B4">
      <w:pPr>
        <w:pStyle w:val="TOC3"/>
        <w:tabs>
          <w:tab w:val="left" w:pos="1540"/>
          <w:tab w:val="right" w:leader="dot" w:pos="8778"/>
        </w:tabs>
        <w:rPr>
          <w:rFonts w:asciiTheme="minorHAnsi" w:eastAsiaTheme="minorEastAsia" w:hAnsiTheme="minorHAnsi" w:cstheme="minorBidi"/>
          <w:noProof/>
          <w:lang w:eastAsia="ja-JP"/>
        </w:rPr>
      </w:pPr>
      <w:hyperlink w:anchor="_Toc342822714" w:history="1">
        <w:r w:rsidR="00E62AF0" w:rsidRPr="002C59A4">
          <w:rPr>
            <w:rStyle w:val="Hyperlink"/>
            <w:noProof/>
          </w:rPr>
          <w:t>2.1.3.3.</w:t>
        </w:r>
        <w:r w:rsidR="00E62AF0">
          <w:rPr>
            <w:rFonts w:asciiTheme="minorHAnsi" w:eastAsiaTheme="minorEastAsia" w:hAnsiTheme="minorHAnsi" w:cstheme="minorBidi"/>
            <w:noProof/>
            <w:lang w:eastAsia="ja-JP"/>
          </w:rPr>
          <w:tab/>
        </w:r>
        <w:r w:rsidR="00E62AF0" w:rsidRPr="002C59A4">
          <w:rPr>
            <w:rStyle w:val="Hyperlink"/>
            <w:noProof/>
          </w:rPr>
          <w:t>Boundaries of the System</w:t>
        </w:r>
        <w:r w:rsidR="00E62AF0">
          <w:rPr>
            <w:noProof/>
            <w:webHidden/>
          </w:rPr>
          <w:tab/>
        </w:r>
        <w:r w:rsidR="00E62AF0">
          <w:rPr>
            <w:noProof/>
            <w:webHidden/>
          </w:rPr>
          <w:fldChar w:fldCharType="begin"/>
        </w:r>
        <w:r w:rsidR="00E62AF0">
          <w:rPr>
            <w:noProof/>
            <w:webHidden/>
          </w:rPr>
          <w:instrText xml:space="preserve"> PAGEREF _Toc342822714 \h </w:instrText>
        </w:r>
        <w:r w:rsidR="00E62AF0">
          <w:rPr>
            <w:noProof/>
            <w:webHidden/>
          </w:rPr>
        </w:r>
        <w:r w:rsidR="00E62AF0">
          <w:rPr>
            <w:noProof/>
            <w:webHidden/>
          </w:rPr>
          <w:fldChar w:fldCharType="separate"/>
        </w:r>
        <w:r w:rsidR="00095EF1">
          <w:rPr>
            <w:noProof/>
            <w:webHidden/>
          </w:rPr>
          <w:t>6</w:t>
        </w:r>
        <w:r w:rsidR="00E62AF0">
          <w:rPr>
            <w:noProof/>
            <w:webHidden/>
          </w:rPr>
          <w:fldChar w:fldCharType="end"/>
        </w:r>
      </w:hyperlink>
    </w:p>
    <w:p w:rsidR="00E62AF0" w:rsidRDefault="002061B4">
      <w:pPr>
        <w:pStyle w:val="TOC3"/>
        <w:tabs>
          <w:tab w:val="left" w:pos="1540"/>
          <w:tab w:val="right" w:leader="dot" w:pos="8778"/>
        </w:tabs>
        <w:rPr>
          <w:rFonts w:asciiTheme="minorHAnsi" w:eastAsiaTheme="minorEastAsia" w:hAnsiTheme="minorHAnsi" w:cstheme="minorBidi"/>
          <w:noProof/>
          <w:lang w:eastAsia="ja-JP"/>
        </w:rPr>
      </w:pPr>
      <w:hyperlink w:anchor="_Toc342822715" w:history="1">
        <w:r w:rsidR="00E62AF0" w:rsidRPr="002C59A4">
          <w:rPr>
            <w:rStyle w:val="Hyperlink"/>
            <w:noProof/>
          </w:rPr>
          <w:t>2.1.3.4.</w:t>
        </w:r>
        <w:r w:rsidR="00E62AF0">
          <w:rPr>
            <w:rFonts w:asciiTheme="minorHAnsi" w:eastAsiaTheme="minorEastAsia" w:hAnsiTheme="minorHAnsi" w:cstheme="minorBidi"/>
            <w:noProof/>
            <w:lang w:eastAsia="ja-JP"/>
          </w:rPr>
          <w:tab/>
        </w:r>
        <w:r w:rsidR="00E62AF0" w:rsidRPr="002C59A4">
          <w:rPr>
            <w:rStyle w:val="Hyperlink"/>
            <w:noProof/>
          </w:rPr>
          <w:t>Development Environment</w:t>
        </w:r>
        <w:r w:rsidR="00E62AF0">
          <w:rPr>
            <w:noProof/>
            <w:webHidden/>
          </w:rPr>
          <w:tab/>
        </w:r>
        <w:r w:rsidR="00E62AF0">
          <w:rPr>
            <w:noProof/>
            <w:webHidden/>
          </w:rPr>
          <w:fldChar w:fldCharType="begin"/>
        </w:r>
        <w:r w:rsidR="00E62AF0">
          <w:rPr>
            <w:noProof/>
            <w:webHidden/>
          </w:rPr>
          <w:instrText xml:space="preserve"> PAGEREF _Toc342822715 \h </w:instrText>
        </w:r>
        <w:r w:rsidR="00E62AF0">
          <w:rPr>
            <w:noProof/>
            <w:webHidden/>
          </w:rPr>
        </w:r>
        <w:r w:rsidR="00E62AF0">
          <w:rPr>
            <w:noProof/>
            <w:webHidden/>
          </w:rPr>
          <w:fldChar w:fldCharType="separate"/>
        </w:r>
        <w:r w:rsidR="00095EF1">
          <w:rPr>
            <w:noProof/>
            <w:webHidden/>
          </w:rPr>
          <w:t>7</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16" w:history="1">
        <w:r w:rsidR="00E62AF0" w:rsidRPr="002C59A4">
          <w:rPr>
            <w:rStyle w:val="Hyperlink"/>
            <w:noProof/>
          </w:rPr>
          <w:t>2.2</w:t>
        </w:r>
        <w:r w:rsidR="00E62AF0">
          <w:rPr>
            <w:rFonts w:asciiTheme="minorHAnsi" w:eastAsiaTheme="minorEastAsia" w:hAnsiTheme="minorHAnsi" w:cstheme="minorBidi"/>
            <w:noProof/>
            <w:lang w:eastAsia="ja-JP"/>
          </w:rPr>
          <w:tab/>
        </w:r>
        <w:r w:rsidR="00E62AF0" w:rsidRPr="002C59A4">
          <w:rPr>
            <w:rStyle w:val="Hyperlink"/>
            <w:noProof/>
          </w:rPr>
          <w:t>Project organization</w:t>
        </w:r>
        <w:r w:rsidR="00E62AF0">
          <w:rPr>
            <w:noProof/>
            <w:webHidden/>
          </w:rPr>
          <w:tab/>
        </w:r>
        <w:r w:rsidR="00E62AF0">
          <w:rPr>
            <w:noProof/>
            <w:webHidden/>
          </w:rPr>
          <w:fldChar w:fldCharType="begin"/>
        </w:r>
        <w:r w:rsidR="00E62AF0">
          <w:rPr>
            <w:noProof/>
            <w:webHidden/>
          </w:rPr>
          <w:instrText xml:space="preserve"> PAGEREF _Toc342822716 \h </w:instrText>
        </w:r>
        <w:r w:rsidR="00E62AF0">
          <w:rPr>
            <w:noProof/>
            <w:webHidden/>
          </w:rPr>
        </w:r>
        <w:r w:rsidR="00E62AF0">
          <w:rPr>
            <w:noProof/>
            <w:webHidden/>
          </w:rPr>
          <w:fldChar w:fldCharType="separate"/>
        </w:r>
        <w:r w:rsidR="00095EF1">
          <w:rPr>
            <w:noProof/>
            <w:webHidden/>
          </w:rPr>
          <w:t>7</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17" w:history="1">
        <w:r w:rsidR="00E62AF0" w:rsidRPr="002C59A4">
          <w:rPr>
            <w:rStyle w:val="Hyperlink"/>
            <w:noProof/>
          </w:rPr>
          <w:t>2.2.1</w:t>
        </w:r>
        <w:r w:rsidR="00E62AF0">
          <w:rPr>
            <w:rFonts w:asciiTheme="minorHAnsi" w:eastAsiaTheme="minorEastAsia" w:hAnsiTheme="minorHAnsi" w:cstheme="minorBidi"/>
            <w:noProof/>
            <w:lang w:eastAsia="ja-JP"/>
          </w:rPr>
          <w:tab/>
        </w:r>
        <w:r w:rsidR="00E62AF0" w:rsidRPr="002C59A4">
          <w:rPr>
            <w:rStyle w:val="Hyperlink"/>
            <w:noProof/>
          </w:rPr>
          <w:t>Software Development Process Model</w:t>
        </w:r>
        <w:r w:rsidR="00E62AF0">
          <w:rPr>
            <w:noProof/>
            <w:webHidden/>
          </w:rPr>
          <w:tab/>
        </w:r>
        <w:r w:rsidR="00E62AF0">
          <w:rPr>
            <w:noProof/>
            <w:webHidden/>
          </w:rPr>
          <w:fldChar w:fldCharType="begin"/>
        </w:r>
        <w:r w:rsidR="00E62AF0">
          <w:rPr>
            <w:noProof/>
            <w:webHidden/>
          </w:rPr>
          <w:instrText xml:space="preserve"> PAGEREF _Toc342822717 \h </w:instrText>
        </w:r>
        <w:r w:rsidR="00E62AF0">
          <w:rPr>
            <w:noProof/>
            <w:webHidden/>
          </w:rPr>
        </w:r>
        <w:r w:rsidR="00E62AF0">
          <w:rPr>
            <w:noProof/>
            <w:webHidden/>
          </w:rPr>
          <w:fldChar w:fldCharType="separate"/>
        </w:r>
        <w:r w:rsidR="00095EF1">
          <w:rPr>
            <w:noProof/>
            <w:webHidden/>
          </w:rPr>
          <w:t>7</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18" w:history="1">
        <w:r w:rsidR="00E62AF0" w:rsidRPr="002C59A4">
          <w:rPr>
            <w:rStyle w:val="Hyperlink"/>
            <w:noProof/>
          </w:rPr>
          <w:t>2.2.2</w:t>
        </w:r>
        <w:r w:rsidR="00E62AF0">
          <w:rPr>
            <w:rFonts w:asciiTheme="minorHAnsi" w:eastAsiaTheme="minorEastAsia" w:hAnsiTheme="minorHAnsi" w:cstheme="minorBidi"/>
            <w:noProof/>
            <w:lang w:eastAsia="ja-JP"/>
          </w:rPr>
          <w:tab/>
        </w:r>
        <w:r w:rsidR="00E62AF0" w:rsidRPr="002C59A4">
          <w:rPr>
            <w:rStyle w:val="Hyperlink"/>
            <w:noProof/>
          </w:rPr>
          <w:t>Roles and Responsibilities</w:t>
        </w:r>
        <w:r w:rsidR="00E62AF0">
          <w:rPr>
            <w:noProof/>
            <w:webHidden/>
          </w:rPr>
          <w:tab/>
        </w:r>
        <w:r w:rsidR="00E62AF0">
          <w:rPr>
            <w:noProof/>
            <w:webHidden/>
          </w:rPr>
          <w:fldChar w:fldCharType="begin"/>
        </w:r>
        <w:r w:rsidR="00E62AF0">
          <w:rPr>
            <w:noProof/>
            <w:webHidden/>
          </w:rPr>
          <w:instrText xml:space="preserve"> PAGEREF _Toc342822718 \h </w:instrText>
        </w:r>
        <w:r w:rsidR="00E62AF0">
          <w:rPr>
            <w:noProof/>
            <w:webHidden/>
          </w:rPr>
        </w:r>
        <w:r w:rsidR="00E62AF0">
          <w:rPr>
            <w:noProof/>
            <w:webHidden/>
          </w:rPr>
          <w:fldChar w:fldCharType="separate"/>
        </w:r>
        <w:r w:rsidR="00095EF1">
          <w:rPr>
            <w:noProof/>
            <w:webHidden/>
          </w:rPr>
          <w:t>8</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19" w:history="1">
        <w:r w:rsidR="00E62AF0" w:rsidRPr="002C59A4">
          <w:rPr>
            <w:rStyle w:val="Hyperlink"/>
            <w:noProof/>
          </w:rPr>
          <w:t>2.2.3</w:t>
        </w:r>
        <w:r w:rsidR="00E62AF0">
          <w:rPr>
            <w:rFonts w:asciiTheme="minorHAnsi" w:eastAsiaTheme="minorEastAsia" w:hAnsiTheme="minorHAnsi" w:cstheme="minorBidi"/>
            <w:noProof/>
            <w:lang w:eastAsia="ja-JP"/>
          </w:rPr>
          <w:tab/>
        </w:r>
        <w:r w:rsidR="00E62AF0" w:rsidRPr="002C59A4">
          <w:rPr>
            <w:rStyle w:val="Hyperlink"/>
            <w:noProof/>
          </w:rPr>
          <w:t>Tools and Technologies</w:t>
        </w:r>
        <w:r w:rsidR="00E62AF0">
          <w:rPr>
            <w:noProof/>
            <w:webHidden/>
          </w:rPr>
          <w:tab/>
        </w:r>
        <w:r w:rsidR="00E62AF0">
          <w:rPr>
            <w:noProof/>
            <w:webHidden/>
          </w:rPr>
          <w:fldChar w:fldCharType="begin"/>
        </w:r>
        <w:r w:rsidR="00E62AF0">
          <w:rPr>
            <w:noProof/>
            <w:webHidden/>
          </w:rPr>
          <w:instrText xml:space="preserve"> PAGEREF _Toc342822719 \h </w:instrText>
        </w:r>
        <w:r w:rsidR="00E62AF0">
          <w:rPr>
            <w:noProof/>
            <w:webHidden/>
          </w:rPr>
        </w:r>
        <w:r w:rsidR="00E62AF0">
          <w:rPr>
            <w:noProof/>
            <w:webHidden/>
          </w:rPr>
          <w:fldChar w:fldCharType="separate"/>
        </w:r>
        <w:r w:rsidR="00095EF1">
          <w:rPr>
            <w:noProof/>
            <w:webHidden/>
          </w:rPr>
          <w:t>9</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20" w:history="1">
        <w:r w:rsidR="00E62AF0" w:rsidRPr="002C59A4">
          <w:rPr>
            <w:rStyle w:val="Hyperlink"/>
            <w:noProof/>
          </w:rPr>
          <w:t>2.3</w:t>
        </w:r>
        <w:r w:rsidR="00E62AF0">
          <w:rPr>
            <w:rFonts w:asciiTheme="minorHAnsi" w:eastAsiaTheme="minorEastAsia" w:hAnsiTheme="minorHAnsi" w:cstheme="minorBidi"/>
            <w:noProof/>
            <w:lang w:eastAsia="ja-JP"/>
          </w:rPr>
          <w:tab/>
        </w:r>
        <w:r w:rsidR="00E62AF0" w:rsidRPr="002C59A4">
          <w:rPr>
            <w:rStyle w:val="Hyperlink"/>
            <w:noProof/>
          </w:rPr>
          <w:t>Project Management Plan</w:t>
        </w:r>
        <w:r w:rsidR="00E62AF0">
          <w:rPr>
            <w:noProof/>
            <w:webHidden/>
          </w:rPr>
          <w:tab/>
        </w:r>
        <w:r w:rsidR="00E62AF0">
          <w:rPr>
            <w:noProof/>
            <w:webHidden/>
          </w:rPr>
          <w:fldChar w:fldCharType="begin"/>
        </w:r>
        <w:r w:rsidR="00E62AF0">
          <w:rPr>
            <w:noProof/>
            <w:webHidden/>
          </w:rPr>
          <w:instrText xml:space="preserve"> PAGEREF _Toc342822720 \h </w:instrText>
        </w:r>
        <w:r w:rsidR="00E62AF0">
          <w:rPr>
            <w:noProof/>
            <w:webHidden/>
          </w:rPr>
        </w:r>
        <w:r w:rsidR="00E62AF0">
          <w:rPr>
            <w:noProof/>
            <w:webHidden/>
          </w:rPr>
          <w:fldChar w:fldCharType="separate"/>
        </w:r>
        <w:r w:rsidR="00095EF1">
          <w:rPr>
            <w:noProof/>
            <w:webHidden/>
          </w:rPr>
          <w:t>9</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21" w:history="1">
        <w:r w:rsidR="00E62AF0" w:rsidRPr="002C59A4">
          <w:rPr>
            <w:rStyle w:val="Hyperlink"/>
            <w:noProof/>
          </w:rPr>
          <w:t>2.3.1</w:t>
        </w:r>
        <w:r w:rsidR="00E62AF0">
          <w:rPr>
            <w:rFonts w:asciiTheme="minorHAnsi" w:eastAsiaTheme="minorEastAsia" w:hAnsiTheme="minorHAnsi" w:cstheme="minorBidi"/>
            <w:noProof/>
            <w:lang w:eastAsia="ja-JP"/>
          </w:rPr>
          <w:tab/>
        </w:r>
        <w:r w:rsidR="00E62AF0" w:rsidRPr="002C59A4">
          <w:rPr>
            <w:rStyle w:val="Hyperlink"/>
            <w:noProof/>
          </w:rPr>
          <w:t>Tasks</w:t>
        </w:r>
        <w:r w:rsidR="00E62AF0">
          <w:rPr>
            <w:noProof/>
            <w:webHidden/>
          </w:rPr>
          <w:tab/>
        </w:r>
        <w:r w:rsidR="00E62AF0">
          <w:rPr>
            <w:noProof/>
            <w:webHidden/>
          </w:rPr>
          <w:fldChar w:fldCharType="begin"/>
        </w:r>
        <w:r w:rsidR="00E62AF0">
          <w:rPr>
            <w:noProof/>
            <w:webHidden/>
          </w:rPr>
          <w:instrText xml:space="preserve"> PAGEREF _Toc342822721 \h </w:instrText>
        </w:r>
        <w:r w:rsidR="00E62AF0">
          <w:rPr>
            <w:noProof/>
            <w:webHidden/>
          </w:rPr>
        </w:r>
        <w:r w:rsidR="00E62AF0">
          <w:rPr>
            <w:noProof/>
            <w:webHidden/>
          </w:rPr>
          <w:fldChar w:fldCharType="separate"/>
        </w:r>
        <w:r w:rsidR="00095EF1">
          <w:rPr>
            <w:noProof/>
            <w:webHidden/>
          </w:rPr>
          <w:t>9</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22" w:history="1">
        <w:r w:rsidR="00E62AF0" w:rsidRPr="002C59A4">
          <w:rPr>
            <w:rStyle w:val="Hyperlink"/>
            <w:noProof/>
          </w:rPr>
          <w:t>2.3.2</w:t>
        </w:r>
        <w:r w:rsidR="00E62AF0">
          <w:rPr>
            <w:rFonts w:asciiTheme="minorHAnsi" w:eastAsiaTheme="minorEastAsia" w:hAnsiTheme="minorHAnsi" w:cstheme="minorBidi"/>
            <w:noProof/>
            <w:lang w:eastAsia="ja-JP"/>
          </w:rPr>
          <w:tab/>
        </w:r>
        <w:r w:rsidR="00E62AF0" w:rsidRPr="002C59A4">
          <w:rPr>
            <w:rStyle w:val="Hyperlink"/>
            <w:noProof/>
          </w:rPr>
          <w:t>Task sheet</w:t>
        </w:r>
        <w:r w:rsidR="00E62AF0">
          <w:rPr>
            <w:noProof/>
            <w:webHidden/>
          </w:rPr>
          <w:tab/>
        </w:r>
        <w:r w:rsidR="00E62AF0">
          <w:rPr>
            <w:noProof/>
            <w:webHidden/>
          </w:rPr>
          <w:fldChar w:fldCharType="begin"/>
        </w:r>
        <w:r w:rsidR="00E62AF0">
          <w:rPr>
            <w:noProof/>
            <w:webHidden/>
          </w:rPr>
          <w:instrText xml:space="preserve"> PAGEREF _Toc342822722 \h </w:instrText>
        </w:r>
        <w:r w:rsidR="00E62AF0">
          <w:rPr>
            <w:noProof/>
            <w:webHidden/>
          </w:rPr>
        </w:r>
        <w:r w:rsidR="00E62AF0">
          <w:rPr>
            <w:noProof/>
            <w:webHidden/>
          </w:rPr>
          <w:fldChar w:fldCharType="separate"/>
        </w:r>
        <w:r w:rsidR="00095EF1">
          <w:rPr>
            <w:noProof/>
            <w:webHidden/>
          </w:rPr>
          <w:t>11</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23" w:history="1">
        <w:r w:rsidR="00E62AF0" w:rsidRPr="002C59A4">
          <w:rPr>
            <w:rStyle w:val="Hyperlink"/>
            <w:noProof/>
          </w:rPr>
          <w:t>2.4</w:t>
        </w:r>
        <w:r w:rsidR="00E62AF0">
          <w:rPr>
            <w:rFonts w:asciiTheme="minorHAnsi" w:eastAsiaTheme="minorEastAsia" w:hAnsiTheme="minorHAnsi" w:cstheme="minorBidi"/>
            <w:noProof/>
            <w:lang w:eastAsia="ja-JP"/>
          </w:rPr>
          <w:tab/>
        </w:r>
        <w:r w:rsidR="00E62AF0" w:rsidRPr="002C59A4">
          <w:rPr>
            <w:rStyle w:val="Hyperlink"/>
            <w:noProof/>
          </w:rPr>
          <w:t>Coding Convention</w:t>
        </w:r>
        <w:r w:rsidR="00E62AF0">
          <w:rPr>
            <w:noProof/>
            <w:webHidden/>
          </w:rPr>
          <w:tab/>
        </w:r>
        <w:r w:rsidR="00E62AF0">
          <w:rPr>
            <w:noProof/>
            <w:webHidden/>
          </w:rPr>
          <w:fldChar w:fldCharType="begin"/>
        </w:r>
        <w:r w:rsidR="00E62AF0">
          <w:rPr>
            <w:noProof/>
            <w:webHidden/>
          </w:rPr>
          <w:instrText xml:space="preserve"> PAGEREF _Toc342822723 \h </w:instrText>
        </w:r>
        <w:r w:rsidR="00E62AF0">
          <w:rPr>
            <w:noProof/>
            <w:webHidden/>
          </w:rPr>
        </w:r>
        <w:r w:rsidR="00E62AF0">
          <w:rPr>
            <w:noProof/>
            <w:webHidden/>
          </w:rPr>
          <w:fldChar w:fldCharType="separate"/>
        </w:r>
        <w:r w:rsidR="00095EF1">
          <w:rPr>
            <w:noProof/>
            <w:webHidden/>
          </w:rPr>
          <w:t>12</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24" w:history="1">
        <w:r w:rsidR="00E62AF0" w:rsidRPr="002C59A4">
          <w:rPr>
            <w:rStyle w:val="Hyperlink"/>
            <w:noProof/>
          </w:rPr>
          <w:t>2.4.1</w:t>
        </w:r>
        <w:r w:rsidR="00E62AF0">
          <w:rPr>
            <w:rFonts w:asciiTheme="minorHAnsi" w:eastAsiaTheme="minorEastAsia" w:hAnsiTheme="minorHAnsi" w:cstheme="minorBidi"/>
            <w:noProof/>
            <w:lang w:eastAsia="ja-JP"/>
          </w:rPr>
          <w:tab/>
        </w:r>
        <w:r w:rsidR="00E62AF0" w:rsidRPr="002C59A4">
          <w:rPr>
            <w:rStyle w:val="Hyperlink"/>
            <w:noProof/>
          </w:rPr>
          <w:t>Naming Convention</w:t>
        </w:r>
        <w:r w:rsidR="00E62AF0">
          <w:rPr>
            <w:noProof/>
            <w:webHidden/>
          </w:rPr>
          <w:tab/>
        </w:r>
        <w:r w:rsidR="00E62AF0">
          <w:rPr>
            <w:noProof/>
            <w:webHidden/>
          </w:rPr>
          <w:fldChar w:fldCharType="begin"/>
        </w:r>
        <w:r w:rsidR="00E62AF0">
          <w:rPr>
            <w:noProof/>
            <w:webHidden/>
          </w:rPr>
          <w:instrText xml:space="preserve"> PAGEREF _Toc342822724 \h </w:instrText>
        </w:r>
        <w:r w:rsidR="00E62AF0">
          <w:rPr>
            <w:noProof/>
            <w:webHidden/>
          </w:rPr>
        </w:r>
        <w:r w:rsidR="00E62AF0">
          <w:rPr>
            <w:noProof/>
            <w:webHidden/>
          </w:rPr>
          <w:fldChar w:fldCharType="separate"/>
        </w:r>
        <w:r w:rsidR="00095EF1">
          <w:rPr>
            <w:noProof/>
            <w:webHidden/>
          </w:rPr>
          <w:t>12</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25" w:history="1">
        <w:r w:rsidR="00E62AF0" w:rsidRPr="002C59A4">
          <w:rPr>
            <w:rStyle w:val="Hyperlink"/>
            <w:noProof/>
          </w:rPr>
          <w:t>2.4.2</w:t>
        </w:r>
        <w:r w:rsidR="00E62AF0">
          <w:rPr>
            <w:rFonts w:asciiTheme="minorHAnsi" w:eastAsiaTheme="minorEastAsia" w:hAnsiTheme="minorHAnsi" w:cstheme="minorBidi"/>
            <w:noProof/>
            <w:lang w:eastAsia="ja-JP"/>
          </w:rPr>
          <w:tab/>
        </w:r>
        <w:r w:rsidR="00E62AF0" w:rsidRPr="002C59A4">
          <w:rPr>
            <w:rStyle w:val="Hyperlink"/>
            <w:noProof/>
          </w:rPr>
          <w:t>Lengths</w:t>
        </w:r>
        <w:r w:rsidR="00E62AF0">
          <w:rPr>
            <w:noProof/>
            <w:webHidden/>
          </w:rPr>
          <w:tab/>
        </w:r>
        <w:r w:rsidR="00E62AF0">
          <w:rPr>
            <w:noProof/>
            <w:webHidden/>
          </w:rPr>
          <w:fldChar w:fldCharType="begin"/>
        </w:r>
        <w:r w:rsidR="00E62AF0">
          <w:rPr>
            <w:noProof/>
            <w:webHidden/>
          </w:rPr>
          <w:instrText xml:space="preserve"> PAGEREF _Toc342822725 \h </w:instrText>
        </w:r>
        <w:r w:rsidR="00E62AF0">
          <w:rPr>
            <w:noProof/>
            <w:webHidden/>
          </w:rPr>
        </w:r>
        <w:r w:rsidR="00E62AF0">
          <w:rPr>
            <w:noProof/>
            <w:webHidden/>
          </w:rPr>
          <w:fldChar w:fldCharType="separate"/>
        </w:r>
        <w:r w:rsidR="00095EF1">
          <w:rPr>
            <w:noProof/>
            <w:webHidden/>
          </w:rPr>
          <w:t>12</w:t>
        </w:r>
        <w:r w:rsidR="00E62AF0">
          <w:rPr>
            <w:noProof/>
            <w:webHidden/>
          </w:rPr>
          <w:fldChar w:fldCharType="end"/>
        </w:r>
      </w:hyperlink>
    </w:p>
    <w:p w:rsidR="00E62AF0" w:rsidRDefault="002061B4">
      <w:pPr>
        <w:pStyle w:val="TOC1"/>
        <w:tabs>
          <w:tab w:val="left" w:pos="440"/>
          <w:tab w:val="right" w:leader="dot" w:pos="8778"/>
        </w:tabs>
        <w:rPr>
          <w:rFonts w:asciiTheme="minorHAnsi" w:eastAsiaTheme="minorEastAsia" w:hAnsiTheme="minorHAnsi" w:cstheme="minorBidi"/>
          <w:noProof/>
          <w:lang w:eastAsia="ja-JP"/>
        </w:rPr>
      </w:pPr>
      <w:hyperlink w:anchor="_Toc342822726" w:history="1">
        <w:r w:rsidR="00E62AF0" w:rsidRPr="002C59A4">
          <w:rPr>
            <w:rStyle w:val="Hyperlink"/>
            <w:noProof/>
          </w:rPr>
          <w:t>3.</w:t>
        </w:r>
        <w:r w:rsidR="00E62AF0">
          <w:rPr>
            <w:rFonts w:asciiTheme="minorHAnsi" w:eastAsiaTheme="minorEastAsia" w:hAnsiTheme="minorHAnsi" w:cstheme="minorBidi"/>
            <w:noProof/>
            <w:lang w:eastAsia="ja-JP"/>
          </w:rPr>
          <w:tab/>
        </w:r>
        <w:r w:rsidR="00E62AF0" w:rsidRPr="002C59A4">
          <w:rPr>
            <w:rStyle w:val="Hyperlink"/>
            <w:noProof/>
          </w:rPr>
          <w:t>Software Requirement Specification</w:t>
        </w:r>
        <w:r w:rsidR="00E62AF0">
          <w:rPr>
            <w:noProof/>
            <w:webHidden/>
          </w:rPr>
          <w:tab/>
        </w:r>
        <w:r w:rsidR="00E62AF0">
          <w:rPr>
            <w:noProof/>
            <w:webHidden/>
          </w:rPr>
          <w:fldChar w:fldCharType="begin"/>
        </w:r>
        <w:r w:rsidR="00E62AF0">
          <w:rPr>
            <w:noProof/>
            <w:webHidden/>
          </w:rPr>
          <w:instrText xml:space="preserve"> PAGEREF _Toc342822726 \h </w:instrText>
        </w:r>
        <w:r w:rsidR="00E62AF0">
          <w:rPr>
            <w:noProof/>
            <w:webHidden/>
          </w:rPr>
        </w:r>
        <w:r w:rsidR="00E62AF0">
          <w:rPr>
            <w:noProof/>
            <w:webHidden/>
          </w:rPr>
          <w:fldChar w:fldCharType="separate"/>
        </w:r>
        <w:r w:rsidR="00095EF1">
          <w:rPr>
            <w:noProof/>
            <w:webHidden/>
          </w:rPr>
          <w:t>13</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27" w:history="1">
        <w:r w:rsidR="00E62AF0" w:rsidRPr="002C59A4">
          <w:rPr>
            <w:rStyle w:val="Hyperlink"/>
            <w:noProof/>
          </w:rPr>
          <w:t>3.1</w:t>
        </w:r>
        <w:r w:rsidR="00E62AF0">
          <w:rPr>
            <w:rFonts w:asciiTheme="minorHAnsi" w:eastAsiaTheme="minorEastAsia" w:hAnsiTheme="minorHAnsi" w:cstheme="minorBidi"/>
            <w:noProof/>
            <w:lang w:eastAsia="ja-JP"/>
          </w:rPr>
          <w:tab/>
        </w:r>
        <w:r w:rsidR="00E62AF0" w:rsidRPr="002C59A4">
          <w:rPr>
            <w:rStyle w:val="Hyperlink"/>
            <w:noProof/>
          </w:rPr>
          <w:t>User Requirement Specification</w:t>
        </w:r>
        <w:r w:rsidR="00E62AF0">
          <w:rPr>
            <w:noProof/>
            <w:webHidden/>
          </w:rPr>
          <w:tab/>
        </w:r>
        <w:r w:rsidR="00E62AF0">
          <w:rPr>
            <w:noProof/>
            <w:webHidden/>
          </w:rPr>
          <w:fldChar w:fldCharType="begin"/>
        </w:r>
        <w:r w:rsidR="00E62AF0">
          <w:rPr>
            <w:noProof/>
            <w:webHidden/>
          </w:rPr>
          <w:instrText xml:space="preserve"> PAGEREF _Toc342822727 \h </w:instrText>
        </w:r>
        <w:r w:rsidR="00E62AF0">
          <w:rPr>
            <w:noProof/>
            <w:webHidden/>
          </w:rPr>
        </w:r>
        <w:r w:rsidR="00E62AF0">
          <w:rPr>
            <w:noProof/>
            <w:webHidden/>
          </w:rPr>
          <w:fldChar w:fldCharType="separate"/>
        </w:r>
        <w:r w:rsidR="00095EF1">
          <w:rPr>
            <w:noProof/>
            <w:webHidden/>
          </w:rPr>
          <w:t>13</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28" w:history="1">
        <w:r w:rsidR="00E62AF0" w:rsidRPr="002C59A4">
          <w:rPr>
            <w:rStyle w:val="Hyperlink"/>
            <w:noProof/>
          </w:rPr>
          <w:t>3.1.1</w:t>
        </w:r>
        <w:r w:rsidR="00E62AF0">
          <w:rPr>
            <w:rFonts w:asciiTheme="minorHAnsi" w:eastAsiaTheme="minorEastAsia" w:hAnsiTheme="minorHAnsi" w:cstheme="minorBidi"/>
            <w:noProof/>
            <w:lang w:eastAsia="ja-JP"/>
          </w:rPr>
          <w:tab/>
        </w:r>
        <w:r w:rsidR="00E62AF0" w:rsidRPr="002C59A4">
          <w:rPr>
            <w:rStyle w:val="Hyperlink"/>
            <w:noProof/>
          </w:rPr>
          <w:t>Common Features</w:t>
        </w:r>
        <w:r w:rsidR="00E62AF0">
          <w:rPr>
            <w:noProof/>
            <w:webHidden/>
          </w:rPr>
          <w:tab/>
        </w:r>
        <w:r w:rsidR="00E62AF0">
          <w:rPr>
            <w:noProof/>
            <w:webHidden/>
          </w:rPr>
          <w:fldChar w:fldCharType="begin"/>
        </w:r>
        <w:r w:rsidR="00E62AF0">
          <w:rPr>
            <w:noProof/>
            <w:webHidden/>
          </w:rPr>
          <w:instrText xml:space="preserve"> PAGEREF _Toc342822728 \h </w:instrText>
        </w:r>
        <w:r w:rsidR="00E62AF0">
          <w:rPr>
            <w:noProof/>
            <w:webHidden/>
          </w:rPr>
        </w:r>
        <w:r w:rsidR="00E62AF0">
          <w:rPr>
            <w:noProof/>
            <w:webHidden/>
          </w:rPr>
          <w:fldChar w:fldCharType="separate"/>
        </w:r>
        <w:r w:rsidR="00095EF1">
          <w:rPr>
            <w:noProof/>
            <w:webHidden/>
          </w:rPr>
          <w:t>13</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29" w:history="1">
        <w:r w:rsidR="00E62AF0" w:rsidRPr="002C59A4">
          <w:rPr>
            <w:rStyle w:val="Hyperlink"/>
            <w:noProof/>
          </w:rPr>
          <w:t>3.1.2</w:t>
        </w:r>
        <w:r w:rsidR="00E62AF0">
          <w:rPr>
            <w:rFonts w:asciiTheme="minorHAnsi" w:eastAsiaTheme="minorEastAsia" w:hAnsiTheme="minorHAnsi" w:cstheme="minorBidi"/>
            <w:noProof/>
            <w:lang w:eastAsia="ja-JP"/>
          </w:rPr>
          <w:tab/>
        </w:r>
        <w:r w:rsidR="00E62AF0" w:rsidRPr="002C59A4">
          <w:rPr>
            <w:rStyle w:val="Hyperlink"/>
            <w:noProof/>
          </w:rPr>
          <w:t>Account Management</w:t>
        </w:r>
        <w:r w:rsidR="00E62AF0">
          <w:rPr>
            <w:noProof/>
            <w:webHidden/>
          </w:rPr>
          <w:tab/>
        </w:r>
        <w:r w:rsidR="00E62AF0">
          <w:rPr>
            <w:noProof/>
            <w:webHidden/>
          </w:rPr>
          <w:fldChar w:fldCharType="begin"/>
        </w:r>
        <w:r w:rsidR="00E62AF0">
          <w:rPr>
            <w:noProof/>
            <w:webHidden/>
          </w:rPr>
          <w:instrText xml:space="preserve"> PAGEREF _Toc342822729 \h </w:instrText>
        </w:r>
        <w:r w:rsidR="00E62AF0">
          <w:rPr>
            <w:noProof/>
            <w:webHidden/>
          </w:rPr>
        </w:r>
        <w:r w:rsidR="00E62AF0">
          <w:rPr>
            <w:noProof/>
            <w:webHidden/>
          </w:rPr>
          <w:fldChar w:fldCharType="separate"/>
        </w:r>
        <w:r w:rsidR="00095EF1">
          <w:rPr>
            <w:noProof/>
            <w:webHidden/>
          </w:rPr>
          <w:t>13</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30" w:history="1">
        <w:r w:rsidR="00E62AF0" w:rsidRPr="002C59A4">
          <w:rPr>
            <w:rStyle w:val="Hyperlink"/>
            <w:noProof/>
          </w:rPr>
          <w:t>3.1.3</w:t>
        </w:r>
        <w:r w:rsidR="00E62AF0">
          <w:rPr>
            <w:rFonts w:asciiTheme="minorHAnsi" w:eastAsiaTheme="minorEastAsia" w:hAnsiTheme="minorHAnsi" w:cstheme="minorBidi"/>
            <w:noProof/>
            <w:lang w:eastAsia="ja-JP"/>
          </w:rPr>
          <w:tab/>
        </w:r>
        <w:r w:rsidR="00E62AF0" w:rsidRPr="002C59A4">
          <w:rPr>
            <w:rStyle w:val="Hyperlink"/>
            <w:noProof/>
          </w:rPr>
          <w:t>Customer’s Uses</w:t>
        </w:r>
        <w:r w:rsidR="00E62AF0">
          <w:rPr>
            <w:noProof/>
            <w:webHidden/>
          </w:rPr>
          <w:tab/>
        </w:r>
        <w:r w:rsidR="00E62AF0">
          <w:rPr>
            <w:noProof/>
            <w:webHidden/>
          </w:rPr>
          <w:fldChar w:fldCharType="begin"/>
        </w:r>
        <w:r w:rsidR="00E62AF0">
          <w:rPr>
            <w:noProof/>
            <w:webHidden/>
          </w:rPr>
          <w:instrText xml:space="preserve"> PAGEREF _Toc342822730 \h </w:instrText>
        </w:r>
        <w:r w:rsidR="00E62AF0">
          <w:rPr>
            <w:noProof/>
            <w:webHidden/>
          </w:rPr>
        </w:r>
        <w:r w:rsidR="00E62AF0">
          <w:rPr>
            <w:noProof/>
            <w:webHidden/>
          </w:rPr>
          <w:fldChar w:fldCharType="separate"/>
        </w:r>
        <w:r w:rsidR="00095EF1">
          <w:rPr>
            <w:noProof/>
            <w:webHidden/>
          </w:rPr>
          <w:t>13</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31" w:history="1">
        <w:r w:rsidR="00E62AF0" w:rsidRPr="002C59A4">
          <w:rPr>
            <w:rStyle w:val="Hyperlink"/>
            <w:noProof/>
          </w:rPr>
          <w:t>3.1.4</w:t>
        </w:r>
        <w:r w:rsidR="00E62AF0">
          <w:rPr>
            <w:rFonts w:asciiTheme="minorHAnsi" w:eastAsiaTheme="minorEastAsia" w:hAnsiTheme="minorHAnsi" w:cstheme="minorBidi"/>
            <w:noProof/>
            <w:lang w:eastAsia="ja-JP"/>
          </w:rPr>
          <w:tab/>
        </w:r>
        <w:r w:rsidR="00E62AF0" w:rsidRPr="002C59A4">
          <w:rPr>
            <w:rStyle w:val="Hyperlink"/>
            <w:noProof/>
          </w:rPr>
          <w:t>Customers Management</w:t>
        </w:r>
        <w:r w:rsidR="00E62AF0">
          <w:rPr>
            <w:noProof/>
            <w:webHidden/>
          </w:rPr>
          <w:tab/>
        </w:r>
        <w:r w:rsidR="00E62AF0">
          <w:rPr>
            <w:noProof/>
            <w:webHidden/>
          </w:rPr>
          <w:fldChar w:fldCharType="begin"/>
        </w:r>
        <w:r w:rsidR="00E62AF0">
          <w:rPr>
            <w:noProof/>
            <w:webHidden/>
          </w:rPr>
          <w:instrText xml:space="preserve"> PAGEREF _Toc342822731 \h </w:instrText>
        </w:r>
        <w:r w:rsidR="00E62AF0">
          <w:rPr>
            <w:noProof/>
            <w:webHidden/>
          </w:rPr>
        </w:r>
        <w:r w:rsidR="00E62AF0">
          <w:rPr>
            <w:noProof/>
            <w:webHidden/>
          </w:rPr>
          <w:fldChar w:fldCharType="separate"/>
        </w:r>
        <w:r w:rsidR="00095EF1">
          <w:rPr>
            <w:noProof/>
            <w:webHidden/>
          </w:rPr>
          <w:t>13</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32" w:history="1">
        <w:r w:rsidR="00E62AF0" w:rsidRPr="002C59A4">
          <w:rPr>
            <w:rStyle w:val="Hyperlink"/>
            <w:noProof/>
          </w:rPr>
          <w:t>3.1.5</w:t>
        </w:r>
        <w:r w:rsidR="00E62AF0">
          <w:rPr>
            <w:rFonts w:asciiTheme="minorHAnsi" w:eastAsiaTheme="minorEastAsia" w:hAnsiTheme="minorHAnsi" w:cstheme="minorBidi"/>
            <w:noProof/>
            <w:lang w:eastAsia="ja-JP"/>
          </w:rPr>
          <w:tab/>
        </w:r>
        <w:r w:rsidR="00E62AF0" w:rsidRPr="002C59A4">
          <w:rPr>
            <w:rStyle w:val="Hyperlink"/>
            <w:noProof/>
          </w:rPr>
          <w:t>Request Management</w:t>
        </w:r>
        <w:r w:rsidR="00E62AF0">
          <w:rPr>
            <w:noProof/>
            <w:webHidden/>
          </w:rPr>
          <w:tab/>
        </w:r>
        <w:r w:rsidR="00E62AF0">
          <w:rPr>
            <w:noProof/>
            <w:webHidden/>
          </w:rPr>
          <w:fldChar w:fldCharType="begin"/>
        </w:r>
        <w:r w:rsidR="00E62AF0">
          <w:rPr>
            <w:noProof/>
            <w:webHidden/>
          </w:rPr>
          <w:instrText xml:space="preserve"> PAGEREF _Toc342822732 \h </w:instrText>
        </w:r>
        <w:r w:rsidR="00E62AF0">
          <w:rPr>
            <w:noProof/>
            <w:webHidden/>
          </w:rPr>
        </w:r>
        <w:r w:rsidR="00E62AF0">
          <w:rPr>
            <w:noProof/>
            <w:webHidden/>
          </w:rPr>
          <w:fldChar w:fldCharType="separate"/>
        </w:r>
        <w:r w:rsidR="00095EF1">
          <w:rPr>
            <w:noProof/>
            <w:webHidden/>
          </w:rPr>
          <w:t>14</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33" w:history="1">
        <w:r w:rsidR="00E62AF0" w:rsidRPr="002C59A4">
          <w:rPr>
            <w:rStyle w:val="Hyperlink"/>
            <w:noProof/>
          </w:rPr>
          <w:t>3.1.6</w:t>
        </w:r>
        <w:r w:rsidR="00E62AF0">
          <w:rPr>
            <w:rFonts w:asciiTheme="minorHAnsi" w:eastAsiaTheme="minorEastAsia" w:hAnsiTheme="minorHAnsi" w:cstheme="minorBidi"/>
            <w:noProof/>
            <w:lang w:eastAsia="ja-JP"/>
          </w:rPr>
          <w:tab/>
        </w:r>
        <w:r w:rsidR="00E62AF0" w:rsidRPr="002C59A4">
          <w:rPr>
            <w:rStyle w:val="Hyperlink"/>
            <w:noProof/>
          </w:rPr>
          <w:t>Order Management</w:t>
        </w:r>
        <w:r w:rsidR="00E62AF0">
          <w:rPr>
            <w:noProof/>
            <w:webHidden/>
          </w:rPr>
          <w:tab/>
        </w:r>
        <w:r w:rsidR="00E62AF0">
          <w:rPr>
            <w:noProof/>
            <w:webHidden/>
          </w:rPr>
          <w:fldChar w:fldCharType="begin"/>
        </w:r>
        <w:r w:rsidR="00E62AF0">
          <w:rPr>
            <w:noProof/>
            <w:webHidden/>
          </w:rPr>
          <w:instrText xml:space="preserve"> PAGEREF _Toc342822733 \h </w:instrText>
        </w:r>
        <w:r w:rsidR="00E62AF0">
          <w:rPr>
            <w:noProof/>
            <w:webHidden/>
          </w:rPr>
        </w:r>
        <w:r w:rsidR="00E62AF0">
          <w:rPr>
            <w:noProof/>
            <w:webHidden/>
          </w:rPr>
          <w:fldChar w:fldCharType="separate"/>
        </w:r>
        <w:r w:rsidR="00095EF1">
          <w:rPr>
            <w:noProof/>
            <w:webHidden/>
          </w:rPr>
          <w:t>14</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34" w:history="1">
        <w:r w:rsidR="00E62AF0" w:rsidRPr="002C59A4">
          <w:rPr>
            <w:rStyle w:val="Hyperlink"/>
            <w:noProof/>
          </w:rPr>
          <w:t>3.1.7</w:t>
        </w:r>
        <w:r w:rsidR="00E62AF0">
          <w:rPr>
            <w:rFonts w:asciiTheme="minorHAnsi" w:eastAsiaTheme="minorEastAsia" w:hAnsiTheme="minorHAnsi" w:cstheme="minorBidi"/>
            <w:noProof/>
            <w:lang w:eastAsia="ja-JP"/>
          </w:rPr>
          <w:tab/>
        </w:r>
        <w:r w:rsidR="00E62AF0" w:rsidRPr="002C59A4">
          <w:rPr>
            <w:rStyle w:val="Hyperlink"/>
            <w:noProof/>
          </w:rPr>
          <w:t>Area Management</w:t>
        </w:r>
        <w:r w:rsidR="00E62AF0">
          <w:rPr>
            <w:noProof/>
            <w:webHidden/>
          </w:rPr>
          <w:tab/>
        </w:r>
        <w:r w:rsidR="00E62AF0">
          <w:rPr>
            <w:noProof/>
            <w:webHidden/>
          </w:rPr>
          <w:fldChar w:fldCharType="begin"/>
        </w:r>
        <w:r w:rsidR="00E62AF0">
          <w:rPr>
            <w:noProof/>
            <w:webHidden/>
          </w:rPr>
          <w:instrText xml:space="preserve"> PAGEREF _Toc342822734 \h </w:instrText>
        </w:r>
        <w:r w:rsidR="00E62AF0">
          <w:rPr>
            <w:noProof/>
            <w:webHidden/>
          </w:rPr>
        </w:r>
        <w:r w:rsidR="00E62AF0">
          <w:rPr>
            <w:noProof/>
            <w:webHidden/>
          </w:rPr>
          <w:fldChar w:fldCharType="separate"/>
        </w:r>
        <w:r w:rsidR="00095EF1">
          <w:rPr>
            <w:noProof/>
            <w:webHidden/>
          </w:rPr>
          <w:t>14</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35" w:history="1">
        <w:r w:rsidR="00E62AF0" w:rsidRPr="002C59A4">
          <w:rPr>
            <w:rStyle w:val="Hyperlink"/>
            <w:noProof/>
          </w:rPr>
          <w:t>3.1.8</w:t>
        </w:r>
        <w:r w:rsidR="00E62AF0">
          <w:rPr>
            <w:rFonts w:asciiTheme="minorHAnsi" w:eastAsiaTheme="minorEastAsia" w:hAnsiTheme="minorHAnsi" w:cstheme="minorBidi"/>
            <w:noProof/>
            <w:lang w:eastAsia="ja-JP"/>
          </w:rPr>
          <w:tab/>
        </w:r>
        <w:r w:rsidR="00E62AF0" w:rsidRPr="002C59A4">
          <w:rPr>
            <w:rStyle w:val="Hyperlink"/>
            <w:noProof/>
          </w:rPr>
          <w:t>Collection Planning</w:t>
        </w:r>
        <w:r w:rsidR="00E62AF0">
          <w:rPr>
            <w:noProof/>
            <w:webHidden/>
          </w:rPr>
          <w:tab/>
        </w:r>
        <w:r w:rsidR="00E62AF0">
          <w:rPr>
            <w:noProof/>
            <w:webHidden/>
          </w:rPr>
          <w:fldChar w:fldCharType="begin"/>
        </w:r>
        <w:r w:rsidR="00E62AF0">
          <w:rPr>
            <w:noProof/>
            <w:webHidden/>
          </w:rPr>
          <w:instrText xml:space="preserve"> PAGEREF _Toc342822735 \h </w:instrText>
        </w:r>
        <w:r w:rsidR="00E62AF0">
          <w:rPr>
            <w:noProof/>
            <w:webHidden/>
          </w:rPr>
        </w:r>
        <w:r w:rsidR="00E62AF0">
          <w:rPr>
            <w:noProof/>
            <w:webHidden/>
          </w:rPr>
          <w:fldChar w:fldCharType="separate"/>
        </w:r>
        <w:r w:rsidR="00095EF1">
          <w:rPr>
            <w:noProof/>
            <w:webHidden/>
          </w:rPr>
          <w:t>14</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36" w:history="1">
        <w:r w:rsidR="00E62AF0" w:rsidRPr="002C59A4">
          <w:rPr>
            <w:rStyle w:val="Hyperlink"/>
            <w:noProof/>
          </w:rPr>
          <w:t>3.1.9</w:t>
        </w:r>
        <w:r w:rsidR="00E62AF0">
          <w:rPr>
            <w:rFonts w:asciiTheme="minorHAnsi" w:eastAsiaTheme="minorEastAsia" w:hAnsiTheme="minorHAnsi" w:cstheme="minorBidi"/>
            <w:noProof/>
            <w:lang w:eastAsia="ja-JP"/>
          </w:rPr>
          <w:tab/>
        </w:r>
        <w:r w:rsidR="00E62AF0" w:rsidRPr="002C59A4">
          <w:rPr>
            <w:rStyle w:val="Hyperlink"/>
            <w:noProof/>
          </w:rPr>
          <w:t>Delivery Planning</w:t>
        </w:r>
        <w:r w:rsidR="00E62AF0">
          <w:rPr>
            <w:noProof/>
            <w:webHidden/>
          </w:rPr>
          <w:tab/>
        </w:r>
        <w:r w:rsidR="00E62AF0">
          <w:rPr>
            <w:noProof/>
            <w:webHidden/>
          </w:rPr>
          <w:fldChar w:fldCharType="begin"/>
        </w:r>
        <w:r w:rsidR="00E62AF0">
          <w:rPr>
            <w:noProof/>
            <w:webHidden/>
          </w:rPr>
          <w:instrText xml:space="preserve"> PAGEREF _Toc342822736 \h </w:instrText>
        </w:r>
        <w:r w:rsidR="00E62AF0">
          <w:rPr>
            <w:noProof/>
            <w:webHidden/>
          </w:rPr>
        </w:r>
        <w:r w:rsidR="00E62AF0">
          <w:rPr>
            <w:noProof/>
            <w:webHidden/>
          </w:rPr>
          <w:fldChar w:fldCharType="separate"/>
        </w:r>
        <w:r w:rsidR="00095EF1">
          <w:rPr>
            <w:noProof/>
            <w:webHidden/>
          </w:rPr>
          <w:t>15</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37" w:history="1">
        <w:r w:rsidR="00E62AF0" w:rsidRPr="002C59A4">
          <w:rPr>
            <w:rStyle w:val="Hyperlink"/>
            <w:noProof/>
          </w:rPr>
          <w:t>3.2</w:t>
        </w:r>
        <w:r w:rsidR="00E62AF0">
          <w:rPr>
            <w:rFonts w:asciiTheme="minorHAnsi" w:eastAsiaTheme="minorEastAsia" w:hAnsiTheme="minorHAnsi" w:cstheme="minorBidi"/>
            <w:noProof/>
            <w:lang w:eastAsia="ja-JP"/>
          </w:rPr>
          <w:tab/>
        </w:r>
        <w:r w:rsidR="00E62AF0" w:rsidRPr="002C59A4">
          <w:rPr>
            <w:rStyle w:val="Hyperlink"/>
            <w:noProof/>
          </w:rPr>
          <w:t>System Requirement Specification</w:t>
        </w:r>
        <w:r w:rsidR="00E62AF0">
          <w:rPr>
            <w:noProof/>
            <w:webHidden/>
          </w:rPr>
          <w:tab/>
        </w:r>
        <w:r w:rsidR="00E62AF0">
          <w:rPr>
            <w:noProof/>
            <w:webHidden/>
          </w:rPr>
          <w:fldChar w:fldCharType="begin"/>
        </w:r>
        <w:r w:rsidR="00E62AF0">
          <w:rPr>
            <w:noProof/>
            <w:webHidden/>
          </w:rPr>
          <w:instrText xml:space="preserve"> PAGEREF _Toc342822737 \h </w:instrText>
        </w:r>
        <w:r w:rsidR="00E62AF0">
          <w:rPr>
            <w:noProof/>
            <w:webHidden/>
          </w:rPr>
        </w:r>
        <w:r w:rsidR="00E62AF0">
          <w:rPr>
            <w:noProof/>
            <w:webHidden/>
          </w:rPr>
          <w:fldChar w:fldCharType="separate"/>
        </w:r>
        <w:r w:rsidR="00095EF1">
          <w:rPr>
            <w:noProof/>
            <w:webHidden/>
          </w:rPr>
          <w:t>15</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38" w:history="1">
        <w:r w:rsidR="00E62AF0" w:rsidRPr="002C59A4">
          <w:rPr>
            <w:rStyle w:val="Hyperlink"/>
            <w:noProof/>
          </w:rPr>
          <w:t>3.2.1</w:t>
        </w:r>
        <w:r w:rsidR="00E62AF0">
          <w:rPr>
            <w:rFonts w:asciiTheme="minorHAnsi" w:eastAsiaTheme="minorEastAsia" w:hAnsiTheme="minorHAnsi" w:cstheme="minorBidi"/>
            <w:noProof/>
            <w:lang w:eastAsia="ja-JP"/>
          </w:rPr>
          <w:tab/>
        </w:r>
        <w:r w:rsidR="00E62AF0" w:rsidRPr="002C59A4">
          <w:rPr>
            <w:rStyle w:val="Hyperlink"/>
            <w:noProof/>
          </w:rPr>
          <w:t>External Interface Requirements</w:t>
        </w:r>
        <w:r w:rsidR="00E62AF0">
          <w:rPr>
            <w:noProof/>
            <w:webHidden/>
          </w:rPr>
          <w:tab/>
        </w:r>
        <w:r w:rsidR="00E62AF0">
          <w:rPr>
            <w:noProof/>
            <w:webHidden/>
          </w:rPr>
          <w:fldChar w:fldCharType="begin"/>
        </w:r>
        <w:r w:rsidR="00E62AF0">
          <w:rPr>
            <w:noProof/>
            <w:webHidden/>
          </w:rPr>
          <w:instrText xml:space="preserve"> PAGEREF _Toc342822738 \h </w:instrText>
        </w:r>
        <w:r w:rsidR="00E62AF0">
          <w:rPr>
            <w:noProof/>
            <w:webHidden/>
          </w:rPr>
        </w:r>
        <w:r w:rsidR="00E62AF0">
          <w:rPr>
            <w:noProof/>
            <w:webHidden/>
          </w:rPr>
          <w:fldChar w:fldCharType="separate"/>
        </w:r>
        <w:r w:rsidR="00095EF1">
          <w:rPr>
            <w:noProof/>
            <w:webHidden/>
          </w:rPr>
          <w:t>15</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39" w:history="1">
        <w:r w:rsidR="00E62AF0" w:rsidRPr="002C59A4">
          <w:rPr>
            <w:rStyle w:val="Hyperlink"/>
            <w:noProof/>
          </w:rPr>
          <w:t>3.2.2</w:t>
        </w:r>
        <w:r w:rsidR="00E62AF0">
          <w:rPr>
            <w:rFonts w:asciiTheme="minorHAnsi" w:eastAsiaTheme="minorEastAsia" w:hAnsiTheme="minorHAnsi" w:cstheme="minorBidi"/>
            <w:noProof/>
            <w:lang w:eastAsia="ja-JP"/>
          </w:rPr>
          <w:tab/>
        </w:r>
        <w:r w:rsidR="00E62AF0" w:rsidRPr="002C59A4">
          <w:rPr>
            <w:rStyle w:val="Hyperlink"/>
            <w:noProof/>
          </w:rPr>
          <w:t>System Features</w:t>
        </w:r>
        <w:r w:rsidR="00E62AF0">
          <w:rPr>
            <w:noProof/>
            <w:webHidden/>
          </w:rPr>
          <w:tab/>
        </w:r>
        <w:r w:rsidR="00E62AF0">
          <w:rPr>
            <w:noProof/>
            <w:webHidden/>
          </w:rPr>
          <w:fldChar w:fldCharType="begin"/>
        </w:r>
        <w:r w:rsidR="00E62AF0">
          <w:rPr>
            <w:noProof/>
            <w:webHidden/>
          </w:rPr>
          <w:instrText xml:space="preserve"> PAGEREF _Toc342822739 \h </w:instrText>
        </w:r>
        <w:r w:rsidR="00E62AF0">
          <w:rPr>
            <w:noProof/>
            <w:webHidden/>
          </w:rPr>
        </w:r>
        <w:r w:rsidR="00E62AF0">
          <w:rPr>
            <w:noProof/>
            <w:webHidden/>
          </w:rPr>
          <w:fldChar w:fldCharType="separate"/>
        </w:r>
        <w:r w:rsidR="00095EF1">
          <w:rPr>
            <w:noProof/>
            <w:webHidden/>
          </w:rPr>
          <w:t>16</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40" w:history="1">
        <w:r w:rsidR="00E62AF0" w:rsidRPr="002C59A4">
          <w:rPr>
            <w:rStyle w:val="Hyperlink"/>
            <w:noProof/>
          </w:rPr>
          <w:t>3.2.3</w:t>
        </w:r>
        <w:r w:rsidR="00E62AF0">
          <w:rPr>
            <w:rFonts w:asciiTheme="minorHAnsi" w:eastAsiaTheme="minorEastAsia" w:hAnsiTheme="minorHAnsi" w:cstheme="minorBidi"/>
            <w:noProof/>
            <w:lang w:eastAsia="ja-JP"/>
          </w:rPr>
          <w:tab/>
        </w:r>
        <w:r w:rsidR="00E62AF0" w:rsidRPr="002C59A4">
          <w:rPr>
            <w:rStyle w:val="Hyperlink"/>
            <w:noProof/>
          </w:rPr>
          <w:t>Software System Attributes</w:t>
        </w:r>
        <w:r w:rsidR="00E62AF0">
          <w:rPr>
            <w:noProof/>
            <w:webHidden/>
          </w:rPr>
          <w:tab/>
        </w:r>
        <w:r w:rsidR="00E62AF0">
          <w:rPr>
            <w:noProof/>
            <w:webHidden/>
          </w:rPr>
          <w:fldChar w:fldCharType="begin"/>
        </w:r>
        <w:r w:rsidR="00E62AF0">
          <w:rPr>
            <w:noProof/>
            <w:webHidden/>
          </w:rPr>
          <w:instrText xml:space="preserve"> PAGEREF _Toc342822740 \h </w:instrText>
        </w:r>
        <w:r w:rsidR="00E62AF0">
          <w:rPr>
            <w:noProof/>
            <w:webHidden/>
          </w:rPr>
        </w:r>
        <w:r w:rsidR="00E62AF0">
          <w:rPr>
            <w:noProof/>
            <w:webHidden/>
          </w:rPr>
          <w:fldChar w:fldCharType="separate"/>
        </w:r>
        <w:r w:rsidR="00095EF1">
          <w:rPr>
            <w:noProof/>
            <w:webHidden/>
          </w:rPr>
          <w:t>78</w:t>
        </w:r>
        <w:r w:rsidR="00E62AF0">
          <w:rPr>
            <w:noProof/>
            <w:webHidden/>
          </w:rPr>
          <w:fldChar w:fldCharType="end"/>
        </w:r>
      </w:hyperlink>
    </w:p>
    <w:p w:rsidR="00E62AF0" w:rsidRDefault="002061B4">
      <w:pPr>
        <w:pStyle w:val="TOC1"/>
        <w:tabs>
          <w:tab w:val="left" w:pos="440"/>
          <w:tab w:val="right" w:leader="dot" w:pos="8778"/>
        </w:tabs>
        <w:rPr>
          <w:rFonts w:asciiTheme="minorHAnsi" w:eastAsiaTheme="minorEastAsia" w:hAnsiTheme="minorHAnsi" w:cstheme="minorBidi"/>
          <w:noProof/>
          <w:lang w:eastAsia="ja-JP"/>
        </w:rPr>
      </w:pPr>
      <w:hyperlink w:anchor="_Toc342822741" w:history="1">
        <w:r w:rsidR="00E62AF0" w:rsidRPr="002C59A4">
          <w:rPr>
            <w:rStyle w:val="Hyperlink"/>
            <w:noProof/>
          </w:rPr>
          <w:t>4.</w:t>
        </w:r>
        <w:r w:rsidR="00E62AF0">
          <w:rPr>
            <w:rFonts w:asciiTheme="minorHAnsi" w:eastAsiaTheme="minorEastAsia" w:hAnsiTheme="minorHAnsi" w:cstheme="minorBidi"/>
            <w:noProof/>
            <w:lang w:eastAsia="ja-JP"/>
          </w:rPr>
          <w:tab/>
        </w:r>
        <w:r w:rsidR="00E62AF0" w:rsidRPr="002C59A4">
          <w:rPr>
            <w:rStyle w:val="Hyperlink"/>
            <w:noProof/>
          </w:rPr>
          <w:t>Software Design Description</w:t>
        </w:r>
        <w:r w:rsidR="00E62AF0">
          <w:rPr>
            <w:noProof/>
            <w:webHidden/>
          </w:rPr>
          <w:tab/>
        </w:r>
        <w:r w:rsidR="00E62AF0">
          <w:rPr>
            <w:noProof/>
            <w:webHidden/>
          </w:rPr>
          <w:fldChar w:fldCharType="begin"/>
        </w:r>
        <w:r w:rsidR="00E62AF0">
          <w:rPr>
            <w:noProof/>
            <w:webHidden/>
          </w:rPr>
          <w:instrText xml:space="preserve"> PAGEREF _Toc342822741 \h </w:instrText>
        </w:r>
        <w:r w:rsidR="00E62AF0">
          <w:rPr>
            <w:noProof/>
            <w:webHidden/>
          </w:rPr>
        </w:r>
        <w:r w:rsidR="00E62AF0">
          <w:rPr>
            <w:noProof/>
            <w:webHidden/>
          </w:rPr>
          <w:fldChar w:fldCharType="separate"/>
        </w:r>
        <w:r w:rsidR="00095EF1">
          <w:rPr>
            <w:noProof/>
            <w:webHidden/>
          </w:rPr>
          <w:t>81</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43" w:history="1">
        <w:r w:rsidR="00E62AF0" w:rsidRPr="002C59A4">
          <w:rPr>
            <w:rStyle w:val="Hyperlink"/>
            <w:noProof/>
          </w:rPr>
          <w:t>4.1</w:t>
        </w:r>
        <w:r w:rsidR="00E62AF0">
          <w:rPr>
            <w:rFonts w:asciiTheme="minorHAnsi" w:eastAsiaTheme="minorEastAsia" w:hAnsiTheme="minorHAnsi" w:cstheme="minorBidi"/>
            <w:noProof/>
            <w:lang w:eastAsia="ja-JP"/>
          </w:rPr>
          <w:tab/>
        </w:r>
        <w:r w:rsidR="00E62AF0" w:rsidRPr="002C59A4">
          <w:rPr>
            <w:rStyle w:val="Hyperlink"/>
            <w:noProof/>
          </w:rPr>
          <w:t>System Overview</w:t>
        </w:r>
        <w:r w:rsidR="00E62AF0">
          <w:rPr>
            <w:noProof/>
            <w:webHidden/>
          </w:rPr>
          <w:tab/>
        </w:r>
        <w:r w:rsidR="00E62AF0">
          <w:rPr>
            <w:noProof/>
            <w:webHidden/>
          </w:rPr>
          <w:fldChar w:fldCharType="begin"/>
        </w:r>
        <w:r w:rsidR="00E62AF0">
          <w:rPr>
            <w:noProof/>
            <w:webHidden/>
          </w:rPr>
          <w:instrText xml:space="preserve"> PAGEREF _Toc342822743 \h </w:instrText>
        </w:r>
        <w:r w:rsidR="00E62AF0">
          <w:rPr>
            <w:noProof/>
            <w:webHidden/>
          </w:rPr>
        </w:r>
        <w:r w:rsidR="00E62AF0">
          <w:rPr>
            <w:noProof/>
            <w:webHidden/>
          </w:rPr>
          <w:fldChar w:fldCharType="separate"/>
        </w:r>
        <w:r w:rsidR="00095EF1">
          <w:rPr>
            <w:noProof/>
            <w:webHidden/>
          </w:rPr>
          <w:t>81</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44" w:history="1">
        <w:r w:rsidR="00E62AF0" w:rsidRPr="002C59A4">
          <w:rPr>
            <w:rStyle w:val="Hyperlink"/>
            <w:noProof/>
          </w:rPr>
          <w:t>4.2</w:t>
        </w:r>
        <w:r w:rsidR="00E62AF0">
          <w:rPr>
            <w:rFonts w:asciiTheme="minorHAnsi" w:eastAsiaTheme="minorEastAsia" w:hAnsiTheme="minorHAnsi" w:cstheme="minorBidi"/>
            <w:noProof/>
            <w:lang w:eastAsia="ja-JP"/>
          </w:rPr>
          <w:tab/>
        </w:r>
        <w:r w:rsidR="00E62AF0" w:rsidRPr="002C59A4">
          <w:rPr>
            <w:rStyle w:val="Hyperlink"/>
            <w:noProof/>
          </w:rPr>
          <w:t>System Architectural Design</w:t>
        </w:r>
        <w:r w:rsidR="00E62AF0">
          <w:rPr>
            <w:noProof/>
            <w:webHidden/>
          </w:rPr>
          <w:tab/>
        </w:r>
        <w:r w:rsidR="00E62AF0">
          <w:rPr>
            <w:noProof/>
            <w:webHidden/>
          </w:rPr>
          <w:fldChar w:fldCharType="begin"/>
        </w:r>
        <w:r w:rsidR="00E62AF0">
          <w:rPr>
            <w:noProof/>
            <w:webHidden/>
          </w:rPr>
          <w:instrText xml:space="preserve"> PAGEREF _Toc342822744 \h </w:instrText>
        </w:r>
        <w:r w:rsidR="00E62AF0">
          <w:rPr>
            <w:noProof/>
            <w:webHidden/>
          </w:rPr>
        </w:r>
        <w:r w:rsidR="00E62AF0">
          <w:rPr>
            <w:noProof/>
            <w:webHidden/>
          </w:rPr>
          <w:fldChar w:fldCharType="separate"/>
        </w:r>
        <w:r w:rsidR="00095EF1">
          <w:rPr>
            <w:noProof/>
            <w:webHidden/>
          </w:rPr>
          <w:t>81</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45" w:history="1">
        <w:r w:rsidR="00E62AF0" w:rsidRPr="002C59A4">
          <w:rPr>
            <w:rStyle w:val="Hyperlink"/>
            <w:noProof/>
          </w:rPr>
          <w:t>4.2.1</w:t>
        </w:r>
        <w:r w:rsidR="00E62AF0">
          <w:rPr>
            <w:rFonts w:asciiTheme="minorHAnsi" w:eastAsiaTheme="minorEastAsia" w:hAnsiTheme="minorHAnsi" w:cstheme="minorBidi"/>
            <w:noProof/>
            <w:lang w:eastAsia="ja-JP"/>
          </w:rPr>
          <w:tab/>
        </w:r>
        <w:r w:rsidR="00E62AF0" w:rsidRPr="002C59A4">
          <w:rPr>
            <w:rStyle w:val="Hyperlink"/>
            <w:noProof/>
          </w:rPr>
          <w:t>Choice of System Architecture</w:t>
        </w:r>
        <w:r w:rsidR="00E62AF0">
          <w:rPr>
            <w:noProof/>
            <w:webHidden/>
          </w:rPr>
          <w:tab/>
        </w:r>
        <w:r w:rsidR="00E62AF0">
          <w:rPr>
            <w:noProof/>
            <w:webHidden/>
          </w:rPr>
          <w:fldChar w:fldCharType="begin"/>
        </w:r>
        <w:r w:rsidR="00E62AF0">
          <w:rPr>
            <w:noProof/>
            <w:webHidden/>
          </w:rPr>
          <w:instrText xml:space="preserve"> PAGEREF _Toc342822745 \h </w:instrText>
        </w:r>
        <w:r w:rsidR="00E62AF0">
          <w:rPr>
            <w:noProof/>
            <w:webHidden/>
          </w:rPr>
        </w:r>
        <w:r w:rsidR="00E62AF0">
          <w:rPr>
            <w:noProof/>
            <w:webHidden/>
          </w:rPr>
          <w:fldChar w:fldCharType="separate"/>
        </w:r>
        <w:r w:rsidR="00095EF1">
          <w:rPr>
            <w:noProof/>
            <w:webHidden/>
          </w:rPr>
          <w:t>81</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46" w:history="1">
        <w:r w:rsidR="00E62AF0" w:rsidRPr="002C59A4">
          <w:rPr>
            <w:rStyle w:val="Hyperlink"/>
            <w:noProof/>
          </w:rPr>
          <w:t>4.3</w:t>
        </w:r>
        <w:r w:rsidR="00E62AF0">
          <w:rPr>
            <w:rFonts w:asciiTheme="minorHAnsi" w:eastAsiaTheme="minorEastAsia" w:hAnsiTheme="minorHAnsi" w:cstheme="minorBidi"/>
            <w:noProof/>
            <w:lang w:eastAsia="ja-JP"/>
          </w:rPr>
          <w:tab/>
        </w:r>
        <w:r w:rsidR="00E62AF0" w:rsidRPr="002C59A4">
          <w:rPr>
            <w:rStyle w:val="Hyperlink"/>
            <w:noProof/>
          </w:rPr>
          <w:t>Package Diagram</w:t>
        </w:r>
        <w:r w:rsidR="00E62AF0">
          <w:rPr>
            <w:noProof/>
            <w:webHidden/>
          </w:rPr>
          <w:tab/>
        </w:r>
        <w:r w:rsidR="00E62AF0">
          <w:rPr>
            <w:noProof/>
            <w:webHidden/>
          </w:rPr>
          <w:fldChar w:fldCharType="begin"/>
        </w:r>
        <w:r w:rsidR="00E62AF0">
          <w:rPr>
            <w:noProof/>
            <w:webHidden/>
          </w:rPr>
          <w:instrText xml:space="preserve"> PAGEREF _Toc342822746 \h </w:instrText>
        </w:r>
        <w:r w:rsidR="00E62AF0">
          <w:rPr>
            <w:noProof/>
            <w:webHidden/>
          </w:rPr>
        </w:r>
        <w:r w:rsidR="00E62AF0">
          <w:rPr>
            <w:noProof/>
            <w:webHidden/>
          </w:rPr>
          <w:fldChar w:fldCharType="separate"/>
        </w:r>
        <w:r w:rsidR="00095EF1">
          <w:rPr>
            <w:noProof/>
            <w:webHidden/>
          </w:rPr>
          <w:t>82</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47" w:history="1">
        <w:r w:rsidR="00E62AF0" w:rsidRPr="002C59A4">
          <w:rPr>
            <w:rStyle w:val="Hyperlink"/>
            <w:noProof/>
          </w:rPr>
          <w:t>4.4</w:t>
        </w:r>
        <w:r w:rsidR="00E62AF0">
          <w:rPr>
            <w:rFonts w:asciiTheme="minorHAnsi" w:eastAsiaTheme="minorEastAsia" w:hAnsiTheme="minorHAnsi" w:cstheme="minorBidi"/>
            <w:noProof/>
            <w:lang w:eastAsia="ja-JP"/>
          </w:rPr>
          <w:tab/>
        </w:r>
        <w:r w:rsidR="00E62AF0" w:rsidRPr="002C59A4">
          <w:rPr>
            <w:rStyle w:val="Hyperlink"/>
            <w:noProof/>
          </w:rPr>
          <w:t>Classes Detail Description</w:t>
        </w:r>
        <w:r w:rsidR="00E62AF0">
          <w:rPr>
            <w:noProof/>
            <w:webHidden/>
          </w:rPr>
          <w:tab/>
        </w:r>
        <w:r w:rsidR="00E62AF0">
          <w:rPr>
            <w:noProof/>
            <w:webHidden/>
          </w:rPr>
          <w:fldChar w:fldCharType="begin"/>
        </w:r>
        <w:r w:rsidR="00E62AF0">
          <w:rPr>
            <w:noProof/>
            <w:webHidden/>
          </w:rPr>
          <w:instrText xml:space="preserve"> PAGEREF _Toc342822747 \h </w:instrText>
        </w:r>
        <w:r w:rsidR="00E62AF0">
          <w:rPr>
            <w:noProof/>
            <w:webHidden/>
          </w:rPr>
        </w:r>
        <w:r w:rsidR="00E62AF0">
          <w:rPr>
            <w:noProof/>
            <w:webHidden/>
          </w:rPr>
          <w:fldChar w:fldCharType="separate"/>
        </w:r>
        <w:r w:rsidR="00095EF1">
          <w:rPr>
            <w:noProof/>
            <w:webHidden/>
          </w:rPr>
          <w:t>83</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48" w:history="1">
        <w:r w:rsidR="00E62AF0" w:rsidRPr="002C59A4">
          <w:rPr>
            <w:rStyle w:val="Hyperlink"/>
            <w:noProof/>
          </w:rPr>
          <w:t>4.4.1</w:t>
        </w:r>
        <w:r w:rsidR="00E62AF0">
          <w:rPr>
            <w:rFonts w:asciiTheme="minorHAnsi" w:eastAsiaTheme="minorEastAsia" w:hAnsiTheme="minorHAnsi" w:cstheme="minorBidi"/>
            <w:noProof/>
            <w:lang w:eastAsia="ja-JP"/>
          </w:rPr>
          <w:tab/>
        </w:r>
        <w:r w:rsidR="00E62AF0" w:rsidRPr="002C59A4">
          <w:rPr>
            <w:rStyle w:val="Hyperlink"/>
            <w:noProof/>
          </w:rPr>
          <w:t>HDMS.Models Package</w:t>
        </w:r>
        <w:r w:rsidR="00E62AF0">
          <w:rPr>
            <w:noProof/>
            <w:webHidden/>
          </w:rPr>
          <w:tab/>
        </w:r>
        <w:r w:rsidR="00E62AF0">
          <w:rPr>
            <w:noProof/>
            <w:webHidden/>
          </w:rPr>
          <w:fldChar w:fldCharType="begin"/>
        </w:r>
        <w:r w:rsidR="00E62AF0">
          <w:rPr>
            <w:noProof/>
            <w:webHidden/>
          </w:rPr>
          <w:instrText xml:space="preserve"> PAGEREF _Toc342822748 \h </w:instrText>
        </w:r>
        <w:r w:rsidR="00E62AF0">
          <w:rPr>
            <w:noProof/>
            <w:webHidden/>
          </w:rPr>
        </w:r>
        <w:r w:rsidR="00E62AF0">
          <w:rPr>
            <w:noProof/>
            <w:webHidden/>
          </w:rPr>
          <w:fldChar w:fldCharType="separate"/>
        </w:r>
        <w:r w:rsidR="00095EF1">
          <w:rPr>
            <w:noProof/>
            <w:webHidden/>
          </w:rPr>
          <w:t>83</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49" w:history="1">
        <w:r w:rsidR="00E62AF0" w:rsidRPr="002C59A4">
          <w:rPr>
            <w:rStyle w:val="Hyperlink"/>
            <w:noProof/>
          </w:rPr>
          <w:t>4.4.2</w:t>
        </w:r>
        <w:r w:rsidR="00E62AF0">
          <w:rPr>
            <w:rFonts w:asciiTheme="minorHAnsi" w:eastAsiaTheme="minorEastAsia" w:hAnsiTheme="minorHAnsi" w:cstheme="minorBidi"/>
            <w:noProof/>
            <w:lang w:eastAsia="ja-JP"/>
          </w:rPr>
          <w:tab/>
        </w:r>
        <w:r w:rsidR="00E62AF0" w:rsidRPr="002C59A4">
          <w:rPr>
            <w:rStyle w:val="Hyperlink"/>
            <w:noProof/>
          </w:rPr>
          <w:t>HDMS.Controllers Package</w:t>
        </w:r>
        <w:r w:rsidR="00E62AF0">
          <w:rPr>
            <w:noProof/>
            <w:webHidden/>
          </w:rPr>
          <w:tab/>
        </w:r>
        <w:r w:rsidR="00E62AF0">
          <w:rPr>
            <w:noProof/>
            <w:webHidden/>
          </w:rPr>
          <w:fldChar w:fldCharType="begin"/>
        </w:r>
        <w:r w:rsidR="00E62AF0">
          <w:rPr>
            <w:noProof/>
            <w:webHidden/>
          </w:rPr>
          <w:instrText xml:space="preserve"> PAGEREF _Toc342822749 \h </w:instrText>
        </w:r>
        <w:r w:rsidR="00E62AF0">
          <w:rPr>
            <w:noProof/>
            <w:webHidden/>
          </w:rPr>
        </w:r>
        <w:r w:rsidR="00E62AF0">
          <w:rPr>
            <w:noProof/>
            <w:webHidden/>
          </w:rPr>
          <w:fldChar w:fldCharType="separate"/>
        </w:r>
        <w:r w:rsidR="00095EF1">
          <w:rPr>
            <w:noProof/>
            <w:webHidden/>
          </w:rPr>
          <w:t>97</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50" w:history="1">
        <w:r w:rsidR="00E62AF0" w:rsidRPr="002C59A4">
          <w:rPr>
            <w:rStyle w:val="Hyperlink"/>
            <w:noProof/>
          </w:rPr>
          <w:t>4.5</w:t>
        </w:r>
        <w:r w:rsidR="00E62AF0">
          <w:rPr>
            <w:rFonts w:asciiTheme="minorHAnsi" w:eastAsiaTheme="minorEastAsia" w:hAnsiTheme="minorHAnsi" w:cstheme="minorBidi"/>
            <w:noProof/>
            <w:lang w:eastAsia="ja-JP"/>
          </w:rPr>
          <w:tab/>
        </w:r>
        <w:r w:rsidR="00E62AF0" w:rsidRPr="002C59A4">
          <w:rPr>
            <w:rStyle w:val="Hyperlink"/>
            <w:noProof/>
          </w:rPr>
          <w:t>State Diagrams</w:t>
        </w:r>
        <w:r w:rsidR="00E62AF0">
          <w:rPr>
            <w:noProof/>
            <w:webHidden/>
          </w:rPr>
          <w:tab/>
        </w:r>
        <w:r w:rsidR="00E62AF0">
          <w:rPr>
            <w:noProof/>
            <w:webHidden/>
          </w:rPr>
          <w:fldChar w:fldCharType="begin"/>
        </w:r>
        <w:r w:rsidR="00E62AF0">
          <w:rPr>
            <w:noProof/>
            <w:webHidden/>
          </w:rPr>
          <w:instrText xml:space="preserve"> PAGEREF _Toc342822750 \h </w:instrText>
        </w:r>
        <w:r w:rsidR="00E62AF0">
          <w:rPr>
            <w:noProof/>
            <w:webHidden/>
          </w:rPr>
        </w:r>
        <w:r w:rsidR="00E62AF0">
          <w:rPr>
            <w:noProof/>
            <w:webHidden/>
          </w:rPr>
          <w:fldChar w:fldCharType="separate"/>
        </w:r>
        <w:r w:rsidR="00095EF1">
          <w:rPr>
            <w:noProof/>
            <w:webHidden/>
          </w:rPr>
          <w:t>122</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51" w:history="1">
        <w:r w:rsidR="00E62AF0" w:rsidRPr="002C59A4">
          <w:rPr>
            <w:rStyle w:val="Hyperlink"/>
            <w:noProof/>
          </w:rPr>
          <w:t>4.5.1</w:t>
        </w:r>
        <w:r w:rsidR="00E62AF0">
          <w:rPr>
            <w:rFonts w:asciiTheme="minorHAnsi" w:eastAsiaTheme="minorEastAsia" w:hAnsiTheme="minorHAnsi" w:cstheme="minorBidi"/>
            <w:noProof/>
            <w:lang w:eastAsia="ja-JP"/>
          </w:rPr>
          <w:tab/>
        </w:r>
        <w:r w:rsidR="00E62AF0" w:rsidRPr="002C59A4">
          <w:rPr>
            <w:rStyle w:val="Hyperlink"/>
            <w:noProof/>
          </w:rPr>
          <w:t>Request State Diagram</w:t>
        </w:r>
        <w:r w:rsidR="00E62AF0">
          <w:rPr>
            <w:noProof/>
            <w:webHidden/>
          </w:rPr>
          <w:tab/>
        </w:r>
        <w:r w:rsidR="00E62AF0">
          <w:rPr>
            <w:noProof/>
            <w:webHidden/>
          </w:rPr>
          <w:fldChar w:fldCharType="begin"/>
        </w:r>
        <w:r w:rsidR="00E62AF0">
          <w:rPr>
            <w:noProof/>
            <w:webHidden/>
          </w:rPr>
          <w:instrText xml:space="preserve"> PAGEREF _Toc342822751 \h </w:instrText>
        </w:r>
        <w:r w:rsidR="00E62AF0">
          <w:rPr>
            <w:noProof/>
            <w:webHidden/>
          </w:rPr>
        </w:r>
        <w:r w:rsidR="00E62AF0">
          <w:rPr>
            <w:noProof/>
            <w:webHidden/>
          </w:rPr>
          <w:fldChar w:fldCharType="separate"/>
        </w:r>
        <w:r w:rsidR="00095EF1">
          <w:rPr>
            <w:noProof/>
            <w:webHidden/>
          </w:rPr>
          <w:t>122</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52" w:history="1">
        <w:r w:rsidR="00E62AF0" w:rsidRPr="002C59A4">
          <w:rPr>
            <w:rStyle w:val="Hyperlink"/>
            <w:noProof/>
          </w:rPr>
          <w:t>4.5.2</w:t>
        </w:r>
        <w:r w:rsidR="00E62AF0">
          <w:rPr>
            <w:rFonts w:asciiTheme="minorHAnsi" w:eastAsiaTheme="minorEastAsia" w:hAnsiTheme="minorHAnsi" w:cstheme="minorBidi"/>
            <w:noProof/>
            <w:lang w:eastAsia="ja-JP"/>
          </w:rPr>
          <w:tab/>
        </w:r>
        <w:r w:rsidR="00E62AF0" w:rsidRPr="002C59A4">
          <w:rPr>
            <w:rStyle w:val="Hyperlink"/>
            <w:noProof/>
          </w:rPr>
          <w:t>Order State Diagram</w:t>
        </w:r>
        <w:r w:rsidR="00E62AF0">
          <w:rPr>
            <w:noProof/>
            <w:webHidden/>
          </w:rPr>
          <w:tab/>
        </w:r>
        <w:r w:rsidR="00E62AF0">
          <w:rPr>
            <w:noProof/>
            <w:webHidden/>
          </w:rPr>
          <w:fldChar w:fldCharType="begin"/>
        </w:r>
        <w:r w:rsidR="00E62AF0">
          <w:rPr>
            <w:noProof/>
            <w:webHidden/>
          </w:rPr>
          <w:instrText xml:space="preserve"> PAGEREF _Toc342822752 \h </w:instrText>
        </w:r>
        <w:r w:rsidR="00E62AF0">
          <w:rPr>
            <w:noProof/>
            <w:webHidden/>
          </w:rPr>
        </w:r>
        <w:r w:rsidR="00E62AF0">
          <w:rPr>
            <w:noProof/>
            <w:webHidden/>
          </w:rPr>
          <w:fldChar w:fldCharType="separate"/>
        </w:r>
        <w:r w:rsidR="00095EF1">
          <w:rPr>
            <w:noProof/>
            <w:webHidden/>
          </w:rPr>
          <w:t>123</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53" w:history="1">
        <w:r w:rsidR="00E62AF0" w:rsidRPr="002C59A4">
          <w:rPr>
            <w:rStyle w:val="Hyperlink"/>
            <w:noProof/>
          </w:rPr>
          <w:t>4.6</w:t>
        </w:r>
        <w:r w:rsidR="00E62AF0">
          <w:rPr>
            <w:rFonts w:asciiTheme="minorHAnsi" w:eastAsiaTheme="minorEastAsia" w:hAnsiTheme="minorHAnsi" w:cstheme="minorBidi"/>
            <w:noProof/>
            <w:lang w:eastAsia="ja-JP"/>
          </w:rPr>
          <w:tab/>
        </w:r>
        <w:r w:rsidR="00E62AF0" w:rsidRPr="002C59A4">
          <w:rPr>
            <w:rStyle w:val="Hyperlink"/>
            <w:noProof/>
          </w:rPr>
          <w:t>Algorithms</w:t>
        </w:r>
        <w:r w:rsidR="00E62AF0">
          <w:rPr>
            <w:noProof/>
            <w:webHidden/>
          </w:rPr>
          <w:tab/>
        </w:r>
        <w:r w:rsidR="00E62AF0">
          <w:rPr>
            <w:noProof/>
            <w:webHidden/>
          </w:rPr>
          <w:fldChar w:fldCharType="begin"/>
        </w:r>
        <w:r w:rsidR="00E62AF0">
          <w:rPr>
            <w:noProof/>
            <w:webHidden/>
          </w:rPr>
          <w:instrText xml:space="preserve"> PAGEREF _Toc342822753 \h </w:instrText>
        </w:r>
        <w:r w:rsidR="00E62AF0">
          <w:rPr>
            <w:noProof/>
            <w:webHidden/>
          </w:rPr>
        </w:r>
        <w:r w:rsidR="00E62AF0">
          <w:rPr>
            <w:noProof/>
            <w:webHidden/>
          </w:rPr>
          <w:fldChar w:fldCharType="separate"/>
        </w:r>
        <w:r w:rsidR="00095EF1">
          <w:rPr>
            <w:noProof/>
            <w:webHidden/>
          </w:rPr>
          <w:t>124</w:t>
        </w:r>
        <w:r w:rsidR="00E62AF0">
          <w:rPr>
            <w:noProof/>
            <w:webHidden/>
          </w:rPr>
          <w:fldChar w:fldCharType="end"/>
        </w:r>
      </w:hyperlink>
    </w:p>
    <w:p w:rsidR="00E62AF0" w:rsidRDefault="002061B4">
      <w:pPr>
        <w:pStyle w:val="TOC1"/>
        <w:tabs>
          <w:tab w:val="left" w:pos="440"/>
          <w:tab w:val="right" w:leader="dot" w:pos="8778"/>
        </w:tabs>
        <w:rPr>
          <w:rFonts w:asciiTheme="minorHAnsi" w:eastAsiaTheme="minorEastAsia" w:hAnsiTheme="minorHAnsi" w:cstheme="minorBidi"/>
          <w:noProof/>
          <w:lang w:eastAsia="ja-JP"/>
        </w:rPr>
      </w:pPr>
      <w:hyperlink w:anchor="_Toc342822754" w:history="1">
        <w:r w:rsidR="00E62AF0" w:rsidRPr="002C59A4">
          <w:rPr>
            <w:rStyle w:val="Hyperlink"/>
            <w:noProof/>
          </w:rPr>
          <w:t>5.</w:t>
        </w:r>
        <w:r w:rsidR="00E62AF0">
          <w:rPr>
            <w:rFonts w:asciiTheme="minorHAnsi" w:eastAsiaTheme="minorEastAsia" w:hAnsiTheme="minorHAnsi" w:cstheme="minorBidi"/>
            <w:noProof/>
            <w:lang w:eastAsia="ja-JP"/>
          </w:rPr>
          <w:tab/>
        </w:r>
        <w:r w:rsidR="00E62AF0" w:rsidRPr="002C59A4">
          <w:rPr>
            <w:rStyle w:val="Hyperlink"/>
            <w:noProof/>
          </w:rPr>
          <w:t>Software Test Documentation</w:t>
        </w:r>
        <w:r w:rsidR="00E62AF0">
          <w:rPr>
            <w:noProof/>
            <w:webHidden/>
          </w:rPr>
          <w:tab/>
        </w:r>
        <w:r w:rsidR="00E62AF0">
          <w:rPr>
            <w:noProof/>
            <w:webHidden/>
          </w:rPr>
          <w:fldChar w:fldCharType="begin"/>
        </w:r>
        <w:r w:rsidR="00E62AF0">
          <w:rPr>
            <w:noProof/>
            <w:webHidden/>
          </w:rPr>
          <w:instrText xml:space="preserve"> PAGEREF _Toc342822754 \h </w:instrText>
        </w:r>
        <w:r w:rsidR="00E62AF0">
          <w:rPr>
            <w:noProof/>
            <w:webHidden/>
          </w:rPr>
        </w:r>
        <w:r w:rsidR="00E62AF0">
          <w:rPr>
            <w:noProof/>
            <w:webHidden/>
          </w:rPr>
          <w:fldChar w:fldCharType="separate"/>
        </w:r>
        <w:r w:rsidR="00095EF1">
          <w:rPr>
            <w:noProof/>
            <w:webHidden/>
          </w:rPr>
          <w:t>125</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55" w:history="1">
        <w:r w:rsidR="00E62AF0" w:rsidRPr="002C59A4">
          <w:rPr>
            <w:rStyle w:val="Hyperlink"/>
            <w:noProof/>
          </w:rPr>
          <w:t>5.1</w:t>
        </w:r>
        <w:r w:rsidR="00E62AF0">
          <w:rPr>
            <w:rFonts w:asciiTheme="minorHAnsi" w:eastAsiaTheme="minorEastAsia" w:hAnsiTheme="minorHAnsi" w:cstheme="minorBidi"/>
            <w:noProof/>
            <w:lang w:eastAsia="ja-JP"/>
          </w:rPr>
          <w:tab/>
        </w:r>
        <w:r w:rsidR="00E62AF0" w:rsidRPr="002C59A4">
          <w:rPr>
            <w:rStyle w:val="Hyperlink"/>
            <w:noProof/>
          </w:rPr>
          <w:t>Introduction</w:t>
        </w:r>
        <w:r w:rsidR="00E62AF0">
          <w:rPr>
            <w:noProof/>
            <w:webHidden/>
          </w:rPr>
          <w:tab/>
        </w:r>
        <w:r w:rsidR="00E62AF0">
          <w:rPr>
            <w:noProof/>
            <w:webHidden/>
          </w:rPr>
          <w:fldChar w:fldCharType="begin"/>
        </w:r>
        <w:r w:rsidR="00E62AF0">
          <w:rPr>
            <w:noProof/>
            <w:webHidden/>
          </w:rPr>
          <w:instrText xml:space="preserve"> PAGEREF _Toc342822755 \h </w:instrText>
        </w:r>
        <w:r w:rsidR="00E62AF0">
          <w:rPr>
            <w:noProof/>
            <w:webHidden/>
          </w:rPr>
        </w:r>
        <w:r w:rsidR="00E62AF0">
          <w:rPr>
            <w:noProof/>
            <w:webHidden/>
          </w:rPr>
          <w:fldChar w:fldCharType="separate"/>
        </w:r>
        <w:r w:rsidR="00095EF1">
          <w:rPr>
            <w:noProof/>
            <w:webHidden/>
          </w:rPr>
          <w:t>125</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56" w:history="1">
        <w:r w:rsidR="00E62AF0" w:rsidRPr="002C59A4">
          <w:rPr>
            <w:rStyle w:val="Hyperlink"/>
            <w:noProof/>
          </w:rPr>
          <w:t>5.1.1</w:t>
        </w:r>
        <w:r w:rsidR="00E62AF0">
          <w:rPr>
            <w:rFonts w:asciiTheme="minorHAnsi" w:eastAsiaTheme="minorEastAsia" w:hAnsiTheme="minorHAnsi" w:cstheme="minorBidi"/>
            <w:noProof/>
            <w:lang w:eastAsia="ja-JP"/>
          </w:rPr>
          <w:tab/>
        </w:r>
        <w:r w:rsidR="00E62AF0" w:rsidRPr="002C59A4">
          <w:rPr>
            <w:rStyle w:val="Hyperlink"/>
            <w:noProof/>
          </w:rPr>
          <w:t>System Overview</w:t>
        </w:r>
        <w:r w:rsidR="00E62AF0">
          <w:rPr>
            <w:noProof/>
            <w:webHidden/>
          </w:rPr>
          <w:tab/>
        </w:r>
        <w:r w:rsidR="00E62AF0">
          <w:rPr>
            <w:noProof/>
            <w:webHidden/>
          </w:rPr>
          <w:fldChar w:fldCharType="begin"/>
        </w:r>
        <w:r w:rsidR="00E62AF0">
          <w:rPr>
            <w:noProof/>
            <w:webHidden/>
          </w:rPr>
          <w:instrText xml:space="preserve"> PAGEREF _Toc342822756 \h </w:instrText>
        </w:r>
        <w:r w:rsidR="00E62AF0">
          <w:rPr>
            <w:noProof/>
            <w:webHidden/>
          </w:rPr>
        </w:r>
        <w:r w:rsidR="00E62AF0">
          <w:rPr>
            <w:noProof/>
            <w:webHidden/>
          </w:rPr>
          <w:fldChar w:fldCharType="separate"/>
        </w:r>
        <w:r w:rsidR="00095EF1">
          <w:rPr>
            <w:noProof/>
            <w:webHidden/>
          </w:rPr>
          <w:t>125</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57" w:history="1">
        <w:r w:rsidR="00E62AF0" w:rsidRPr="002C59A4">
          <w:rPr>
            <w:rStyle w:val="Hyperlink"/>
            <w:noProof/>
          </w:rPr>
          <w:t>5.1.2</w:t>
        </w:r>
        <w:r w:rsidR="00E62AF0">
          <w:rPr>
            <w:rFonts w:asciiTheme="minorHAnsi" w:eastAsiaTheme="minorEastAsia" w:hAnsiTheme="minorHAnsi" w:cstheme="minorBidi"/>
            <w:noProof/>
            <w:lang w:eastAsia="ja-JP"/>
          </w:rPr>
          <w:tab/>
        </w:r>
        <w:r w:rsidR="00E62AF0" w:rsidRPr="002C59A4">
          <w:rPr>
            <w:rStyle w:val="Hyperlink"/>
            <w:noProof/>
          </w:rPr>
          <w:t>Test Approach</w:t>
        </w:r>
        <w:r w:rsidR="00E62AF0">
          <w:rPr>
            <w:noProof/>
            <w:webHidden/>
          </w:rPr>
          <w:tab/>
        </w:r>
        <w:r w:rsidR="00E62AF0">
          <w:rPr>
            <w:noProof/>
            <w:webHidden/>
          </w:rPr>
          <w:fldChar w:fldCharType="begin"/>
        </w:r>
        <w:r w:rsidR="00E62AF0">
          <w:rPr>
            <w:noProof/>
            <w:webHidden/>
          </w:rPr>
          <w:instrText xml:space="preserve"> PAGEREF _Toc342822757 \h </w:instrText>
        </w:r>
        <w:r w:rsidR="00E62AF0">
          <w:rPr>
            <w:noProof/>
            <w:webHidden/>
          </w:rPr>
        </w:r>
        <w:r w:rsidR="00E62AF0">
          <w:rPr>
            <w:noProof/>
            <w:webHidden/>
          </w:rPr>
          <w:fldChar w:fldCharType="separate"/>
        </w:r>
        <w:r w:rsidR="00095EF1">
          <w:rPr>
            <w:noProof/>
            <w:webHidden/>
          </w:rPr>
          <w:t>125</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58" w:history="1">
        <w:r w:rsidR="00E62AF0" w:rsidRPr="002C59A4">
          <w:rPr>
            <w:rStyle w:val="Hyperlink"/>
            <w:noProof/>
          </w:rPr>
          <w:t>5.2</w:t>
        </w:r>
        <w:r w:rsidR="00E62AF0">
          <w:rPr>
            <w:rFonts w:asciiTheme="minorHAnsi" w:eastAsiaTheme="minorEastAsia" w:hAnsiTheme="minorHAnsi" w:cstheme="minorBidi"/>
            <w:noProof/>
            <w:lang w:eastAsia="ja-JP"/>
          </w:rPr>
          <w:tab/>
        </w:r>
        <w:r w:rsidR="00E62AF0" w:rsidRPr="002C59A4">
          <w:rPr>
            <w:rStyle w:val="Hyperlink"/>
            <w:noProof/>
          </w:rPr>
          <w:t>Test Plan</w:t>
        </w:r>
        <w:r w:rsidR="00E62AF0">
          <w:rPr>
            <w:noProof/>
            <w:webHidden/>
          </w:rPr>
          <w:tab/>
        </w:r>
        <w:r w:rsidR="00E62AF0">
          <w:rPr>
            <w:noProof/>
            <w:webHidden/>
          </w:rPr>
          <w:fldChar w:fldCharType="begin"/>
        </w:r>
        <w:r w:rsidR="00E62AF0">
          <w:rPr>
            <w:noProof/>
            <w:webHidden/>
          </w:rPr>
          <w:instrText xml:space="preserve"> PAGEREF _Toc342822758 \h </w:instrText>
        </w:r>
        <w:r w:rsidR="00E62AF0">
          <w:rPr>
            <w:noProof/>
            <w:webHidden/>
          </w:rPr>
        </w:r>
        <w:r w:rsidR="00E62AF0">
          <w:rPr>
            <w:noProof/>
            <w:webHidden/>
          </w:rPr>
          <w:fldChar w:fldCharType="separate"/>
        </w:r>
        <w:r w:rsidR="00095EF1">
          <w:rPr>
            <w:noProof/>
            <w:webHidden/>
          </w:rPr>
          <w:t>126</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59" w:history="1">
        <w:r w:rsidR="00E62AF0" w:rsidRPr="002C59A4">
          <w:rPr>
            <w:rStyle w:val="Hyperlink"/>
            <w:noProof/>
          </w:rPr>
          <w:t>5.2.1</w:t>
        </w:r>
        <w:r w:rsidR="00E62AF0">
          <w:rPr>
            <w:rFonts w:asciiTheme="minorHAnsi" w:eastAsiaTheme="minorEastAsia" w:hAnsiTheme="minorHAnsi" w:cstheme="minorBidi"/>
            <w:noProof/>
            <w:lang w:eastAsia="ja-JP"/>
          </w:rPr>
          <w:tab/>
        </w:r>
        <w:r w:rsidR="00E62AF0" w:rsidRPr="002C59A4">
          <w:rPr>
            <w:rStyle w:val="Hyperlink"/>
            <w:noProof/>
          </w:rPr>
          <w:t>Functions</w:t>
        </w:r>
        <w:r w:rsidR="00E62AF0">
          <w:rPr>
            <w:noProof/>
            <w:webHidden/>
          </w:rPr>
          <w:tab/>
        </w:r>
        <w:r w:rsidR="00E62AF0">
          <w:rPr>
            <w:noProof/>
            <w:webHidden/>
          </w:rPr>
          <w:fldChar w:fldCharType="begin"/>
        </w:r>
        <w:r w:rsidR="00E62AF0">
          <w:rPr>
            <w:noProof/>
            <w:webHidden/>
          </w:rPr>
          <w:instrText xml:space="preserve"> PAGEREF _Toc342822759 \h </w:instrText>
        </w:r>
        <w:r w:rsidR="00E62AF0">
          <w:rPr>
            <w:noProof/>
            <w:webHidden/>
          </w:rPr>
        </w:r>
        <w:r w:rsidR="00E62AF0">
          <w:rPr>
            <w:noProof/>
            <w:webHidden/>
          </w:rPr>
          <w:fldChar w:fldCharType="separate"/>
        </w:r>
        <w:r w:rsidR="00095EF1">
          <w:rPr>
            <w:noProof/>
            <w:webHidden/>
          </w:rPr>
          <w:t>126</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60" w:history="1">
        <w:r w:rsidR="00E62AF0" w:rsidRPr="002C59A4">
          <w:rPr>
            <w:rStyle w:val="Hyperlink"/>
            <w:noProof/>
          </w:rPr>
          <w:t>5.2.2</w:t>
        </w:r>
        <w:r w:rsidR="00E62AF0">
          <w:rPr>
            <w:rFonts w:asciiTheme="minorHAnsi" w:eastAsiaTheme="minorEastAsia" w:hAnsiTheme="minorHAnsi" w:cstheme="minorBidi"/>
            <w:noProof/>
            <w:lang w:eastAsia="ja-JP"/>
          </w:rPr>
          <w:tab/>
        </w:r>
        <w:r w:rsidR="00E62AF0" w:rsidRPr="002C59A4">
          <w:rPr>
            <w:rStyle w:val="Hyperlink"/>
            <w:noProof/>
          </w:rPr>
          <w:t>Features not to be tested</w:t>
        </w:r>
        <w:r w:rsidR="00E62AF0">
          <w:rPr>
            <w:noProof/>
            <w:webHidden/>
          </w:rPr>
          <w:tab/>
        </w:r>
        <w:r w:rsidR="00E62AF0">
          <w:rPr>
            <w:noProof/>
            <w:webHidden/>
          </w:rPr>
          <w:fldChar w:fldCharType="begin"/>
        </w:r>
        <w:r w:rsidR="00E62AF0">
          <w:rPr>
            <w:noProof/>
            <w:webHidden/>
          </w:rPr>
          <w:instrText xml:space="preserve"> PAGEREF _Toc342822760 \h </w:instrText>
        </w:r>
        <w:r w:rsidR="00E62AF0">
          <w:rPr>
            <w:noProof/>
            <w:webHidden/>
          </w:rPr>
        </w:r>
        <w:r w:rsidR="00E62AF0">
          <w:rPr>
            <w:noProof/>
            <w:webHidden/>
          </w:rPr>
          <w:fldChar w:fldCharType="separate"/>
        </w:r>
        <w:r w:rsidR="00095EF1">
          <w:rPr>
            <w:noProof/>
            <w:webHidden/>
          </w:rPr>
          <w:t>128</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61" w:history="1">
        <w:r w:rsidR="00E62AF0" w:rsidRPr="002C59A4">
          <w:rPr>
            <w:rStyle w:val="Hyperlink"/>
            <w:noProof/>
          </w:rPr>
          <w:t>5.2.3</w:t>
        </w:r>
        <w:r w:rsidR="00E62AF0">
          <w:rPr>
            <w:rFonts w:asciiTheme="minorHAnsi" w:eastAsiaTheme="minorEastAsia" w:hAnsiTheme="minorHAnsi" w:cstheme="minorBidi"/>
            <w:noProof/>
            <w:lang w:eastAsia="ja-JP"/>
          </w:rPr>
          <w:tab/>
        </w:r>
        <w:r w:rsidR="00E62AF0" w:rsidRPr="002C59A4">
          <w:rPr>
            <w:rStyle w:val="Hyperlink"/>
            <w:noProof/>
          </w:rPr>
          <w:t>Testing Tools and Environment</w:t>
        </w:r>
        <w:r w:rsidR="00E62AF0">
          <w:rPr>
            <w:noProof/>
            <w:webHidden/>
          </w:rPr>
          <w:tab/>
        </w:r>
        <w:r w:rsidR="00E62AF0">
          <w:rPr>
            <w:noProof/>
            <w:webHidden/>
          </w:rPr>
          <w:fldChar w:fldCharType="begin"/>
        </w:r>
        <w:r w:rsidR="00E62AF0">
          <w:rPr>
            <w:noProof/>
            <w:webHidden/>
          </w:rPr>
          <w:instrText xml:space="preserve"> PAGEREF _Toc342822761 \h </w:instrText>
        </w:r>
        <w:r w:rsidR="00E62AF0">
          <w:rPr>
            <w:noProof/>
            <w:webHidden/>
          </w:rPr>
        </w:r>
        <w:r w:rsidR="00E62AF0">
          <w:rPr>
            <w:noProof/>
            <w:webHidden/>
          </w:rPr>
          <w:fldChar w:fldCharType="separate"/>
        </w:r>
        <w:r w:rsidR="00095EF1">
          <w:rPr>
            <w:noProof/>
            <w:webHidden/>
          </w:rPr>
          <w:t>128</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62" w:history="1">
        <w:r w:rsidR="00E62AF0" w:rsidRPr="002C59A4">
          <w:rPr>
            <w:rStyle w:val="Hyperlink"/>
            <w:noProof/>
          </w:rPr>
          <w:t>5.3</w:t>
        </w:r>
        <w:r w:rsidR="00E62AF0">
          <w:rPr>
            <w:rFonts w:asciiTheme="minorHAnsi" w:eastAsiaTheme="minorEastAsia" w:hAnsiTheme="minorHAnsi" w:cstheme="minorBidi"/>
            <w:noProof/>
            <w:lang w:eastAsia="ja-JP"/>
          </w:rPr>
          <w:tab/>
        </w:r>
        <w:r w:rsidR="00E62AF0" w:rsidRPr="002C59A4">
          <w:rPr>
            <w:rStyle w:val="Hyperlink"/>
            <w:noProof/>
          </w:rPr>
          <w:t>Test Cases</w:t>
        </w:r>
        <w:r w:rsidR="00E62AF0">
          <w:rPr>
            <w:noProof/>
            <w:webHidden/>
          </w:rPr>
          <w:tab/>
        </w:r>
        <w:r w:rsidR="00E62AF0">
          <w:rPr>
            <w:noProof/>
            <w:webHidden/>
          </w:rPr>
          <w:fldChar w:fldCharType="begin"/>
        </w:r>
        <w:r w:rsidR="00E62AF0">
          <w:rPr>
            <w:noProof/>
            <w:webHidden/>
          </w:rPr>
          <w:instrText xml:space="preserve"> PAGEREF _Toc342822762 \h </w:instrText>
        </w:r>
        <w:r w:rsidR="00E62AF0">
          <w:rPr>
            <w:noProof/>
            <w:webHidden/>
          </w:rPr>
        </w:r>
        <w:r w:rsidR="00E62AF0">
          <w:rPr>
            <w:noProof/>
            <w:webHidden/>
          </w:rPr>
          <w:fldChar w:fldCharType="separate"/>
        </w:r>
        <w:r w:rsidR="00095EF1">
          <w:rPr>
            <w:noProof/>
            <w:webHidden/>
          </w:rPr>
          <w:t>128</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63" w:history="1">
        <w:r w:rsidR="00E62AF0" w:rsidRPr="002C59A4">
          <w:rPr>
            <w:rStyle w:val="Hyperlink"/>
            <w:noProof/>
          </w:rPr>
          <w:t>5.3.1</w:t>
        </w:r>
        <w:r w:rsidR="00E62AF0">
          <w:rPr>
            <w:rFonts w:asciiTheme="minorHAnsi" w:eastAsiaTheme="minorEastAsia" w:hAnsiTheme="minorHAnsi" w:cstheme="minorBidi"/>
            <w:noProof/>
            <w:lang w:eastAsia="ja-JP"/>
          </w:rPr>
          <w:tab/>
        </w:r>
        <w:r w:rsidR="00E62AF0" w:rsidRPr="002C59A4">
          <w:rPr>
            <w:rStyle w:val="Hyperlink"/>
            <w:noProof/>
          </w:rPr>
          <w:t>Functions</w:t>
        </w:r>
        <w:r w:rsidR="00E62AF0">
          <w:rPr>
            <w:noProof/>
            <w:webHidden/>
          </w:rPr>
          <w:tab/>
        </w:r>
        <w:r w:rsidR="00E62AF0">
          <w:rPr>
            <w:noProof/>
            <w:webHidden/>
          </w:rPr>
          <w:fldChar w:fldCharType="begin"/>
        </w:r>
        <w:r w:rsidR="00E62AF0">
          <w:rPr>
            <w:noProof/>
            <w:webHidden/>
          </w:rPr>
          <w:instrText xml:space="preserve"> PAGEREF _Toc342822763 \h </w:instrText>
        </w:r>
        <w:r w:rsidR="00E62AF0">
          <w:rPr>
            <w:noProof/>
            <w:webHidden/>
          </w:rPr>
        </w:r>
        <w:r w:rsidR="00E62AF0">
          <w:rPr>
            <w:noProof/>
            <w:webHidden/>
          </w:rPr>
          <w:fldChar w:fldCharType="separate"/>
        </w:r>
        <w:r w:rsidR="00095EF1">
          <w:rPr>
            <w:noProof/>
            <w:webHidden/>
          </w:rPr>
          <w:t>128</w:t>
        </w:r>
        <w:r w:rsidR="00E62AF0">
          <w:rPr>
            <w:noProof/>
            <w:webHidden/>
          </w:rPr>
          <w:fldChar w:fldCharType="end"/>
        </w:r>
      </w:hyperlink>
    </w:p>
    <w:p w:rsidR="00E62AF0" w:rsidRDefault="002061B4">
      <w:pPr>
        <w:pStyle w:val="TOC1"/>
        <w:tabs>
          <w:tab w:val="left" w:pos="440"/>
          <w:tab w:val="right" w:leader="dot" w:pos="8778"/>
        </w:tabs>
        <w:rPr>
          <w:rFonts w:asciiTheme="minorHAnsi" w:eastAsiaTheme="minorEastAsia" w:hAnsiTheme="minorHAnsi" w:cstheme="minorBidi"/>
          <w:noProof/>
          <w:lang w:eastAsia="ja-JP"/>
        </w:rPr>
      </w:pPr>
      <w:hyperlink w:anchor="_Toc342822764" w:history="1">
        <w:r w:rsidR="00E62AF0" w:rsidRPr="002C59A4">
          <w:rPr>
            <w:rStyle w:val="Hyperlink"/>
            <w:noProof/>
          </w:rPr>
          <w:t>6.</w:t>
        </w:r>
        <w:r w:rsidR="00E62AF0">
          <w:rPr>
            <w:rFonts w:asciiTheme="minorHAnsi" w:eastAsiaTheme="minorEastAsia" w:hAnsiTheme="minorHAnsi" w:cstheme="minorBidi"/>
            <w:noProof/>
            <w:lang w:eastAsia="ja-JP"/>
          </w:rPr>
          <w:tab/>
        </w:r>
        <w:r w:rsidR="00E62AF0" w:rsidRPr="002C59A4">
          <w:rPr>
            <w:rStyle w:val="Hyperlink"/>
            <w:noProof/>
          </w:rPr>
          <w:t>Software User’s Manual</w:t>
        </w:r>
        <w:r w:rsidR="00E62AF0">
          <w:rPr>
            <w:noProof/>
            <w:webHidden/>
          </w:rPr>
          <w:tab/>
        </w:r>
        <w:r w:rsidR="00E62AF0">
          <w:rPr>
            <w:noProof/>
            <w:webHidden/>
          </w:rPr>
          <w:fldChar w:fldCharType="begin"/>
        </w:r>
        <w:r w:rsidR="00E62AF0">
          <w:rPr>
            <w:noProof/>
            <w:webHidden/>
          </w:rPr>
          <w:instrText xml:space="preserve"> PAGEREF _Toc342822764 \h </w:instrText>
        </w:r>
        <w:r w:rsidR="00E62AF0">
          <w:rPr>
            <w:noProof/>
            <w:webHidden/>
          </w:rPr>
        </w:r>
        <w:r w:rsidR="00E62AF0">
          <w:rPr>
            <w:noProof/>
            <w:webHidden/>
          </w:rPr>
          <w:fldChar w:fldCharType="separate"/>
        </w:r>
        <w:r w:rsidR="00095EF1">
          <w:rPr>
            <w:noProof/>
            <w:webHidden/>
          </w:rPr>
          <w:t>167</w:t>
        </w:r>
        <w:r w:rsidR="00E62AF0">
          <w:rPr>
            <w:noProof/>
            <w:webHidden/>
          </w:rPr>
          <w:fldChar w:fldCharType="end"/>
        </w:r>
      </w:hyperlink>
    </w:p>
    <w:p w:rsidR="00E62AF0" w:rsidRDefault="002061B4">
      <w:pPr>
        <w:pStyle w:val="TOC2"/>
        <w:tabs>
          <w:tab w:val="left" w:pos="880"/>
          <w:tab w:val="right" w:leader="dot" w:pos="8778"/>
        </w:tabs>
        <w:rPr>
          <w:rFonts w:asciiTheme="minorHAnsi" w:eastAsiaTheme="minorEastAsia" w:hAnsiTheme="minorHAnsi" w:cstheme="minorBidi"/>
          <w:noProof/>
          <w:lang w:eastAsia="ja-JP"/>
        </w:rPr>
      </w:pPr>
      <w:hyperlink w:anchor="_Toc342822766" w:history="1">
        <w:r w:rsidR="00E62AF0" w:rsidRPr="002C59A4">
          <w:rPr>
            <w:rStyle w:val="Hyperlink"/>
            <w:noProof/>
          </w:rPr>
          <w:t>6.1</w:t>
        </w:r>
        <w:r w:rsidR="00E62AF0">
          <w:rPr>
            <w:rFonts w:asciiTheme="minorHAnsi" w:eastAsiaTheme="minorEastAsia" w:hAnsiTheme="minorHAnsi" w:cstheme="minorBidi"/>
            <w:noProof/>
            <w:lang w:eastAsia="ja-JP"/>
          </w:rPr>
          <w:tab/>
        </w:r>
        <w:r w:rsidR="00E62AF0" w:rsidRPr="002C59A4">
          <w:rPr>
            <w:rStyle w:val="Hyperlink"/>
            <w:noProof/>
          </w:rPr>
          <w:t>User’s Guide</w:t>
        </w:r>
        <w:r w:rsidR="00E62AF0">
          <w:rPr>
            <w:noProof/>
            <w:webHidden/>
          </w:rPr>
          <w:tab/>
        </w:r>
        <w:r w:rsidR="00E62AF0">
          <w:rPr>
            <w:noProof/>
            <w:webHidden/>
          </w:rPr>
          <w:fldChar w:fldCharType="begin"/>
        </w:r>
        <w:r w:rsidR="00E62AF0">
          <w:rPr>
            <w:noProof/>
            <w:webHidden/>
          </w:rPr>
          <w:instrText xml:space="preserve"> PAGEREF _Toc342822766 \h </w:instrText>
        </w:r>
        <w:r w:rsidR="00E62AF0">
          <w:rPr>
            <w:noProof/>
            <w:webHidden/>
          </w:rPr>
        </w:r>
        <w:r w:rsidR="00E62AF0">
          <w:rPr>
            <w:noProof/>
            <w:webHidden/>
          </w:rPr>
          <w:fldChar w:fldCharType="separate"/>
        </w:r>
        <w:r w:rsidR="00095EF1">
          <w:rPr>
            <w:noProof/>
            <w:webHidden/>
          </w:rPr>
          <w:t>167</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67" w:history="1">
        <w:r w:rsidR="00E62AF0" w:rsidRPr="002C59A4">
          <w:rPr>
            <w:rStyle w:val="Hyperlink"/>
            <w:noProof/>
          </w:rPr>
          <w:t>6.1.1</w:t>
        </w:r>
        <w:r w:rsidR="00E62AF0">
          <w:rPr>
            <w:rFonts w:asciiTheme="minorHAnsi" w:eastAsiaTheme="minorEastAsia" w:hAnsiTheme="minorHAnsi" w:cstheme="minorBidi"/>
            <w:noProof/>
            <w:lang w:eastAsia="ja-JP"/>
          </w:rPr>
          <w:tab/>
        </w:r>
        <w:r w:rsidR="00E62AF0" w:rsidRPr="002C59A4">
          <w:rPr>
            <w:rStyle w:val="Hyperlink"/>
            <w:noProof/>
          </w:rPr>
          <w:t>General Guide</w:t>
        </w:r>
        <w:r w:rsidR="00E62AF0">
          <w:rPr>
            <w:noProof/>
            <w:webHidden/>
          </w:rPr>
          <w:tab/>
        </w:r>
        <w:r w:rsidR="00E62AF0">
          <w:rPr>
            <w:noProof/>
            <w:webHidden/>
          </w:rPr>
          <w:fldChar w:fldCharType="begin"/>
        </w:r>
        <w:r w:rsidR="00E62AF0">
          <w:rPr>
            <w:noProof/>
            <w:webHidden/>
          </w:rPr>
          <w:instrText xml:space="preserve"> PAGEREF _Toc342822767 \h </w:instrText>
        </w:r>
        <w:r w:rsidR="00E62AF0">
          <w:rPr>
            <w:noProof/>
            <w:webHidden/>
          </w:rPr>
        </w:r>
        <w:r w:rsidR="00E62AF0">
          <w:rPr>
            <w:noProof/>
            <w:webHidden/>
          </w:rPr>
          <w:fldChar w:fldCharType="separate"/>
        </w:r>
        <w:r w:rsidR="00095EF1">
          <w:rPr>
            <w:noProof/>
            <w:webHidden/>
          </w:rPr>
          <w:t>167</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68" w:history="1">
        <w:r w:rsidR="00E62AF0" w:rsidRPr="002C59A4">
          <w:rPr>
            <w:rStyle w:val="Hyperlink"/>
            <w:noProof/>
          </w:rPr>
          <w:t>6.1.2</w:t>
        </w:r>
        <w:r w:rsidR="00E62AF0">
          <w:rPr>
            <w:rFonts w:asciiTheme="minorHAnsi" w:eastAsiaTheme="minorEastAsia" w:hAnsiTheme="minorHAnsi" w:cstheme="minorBidi"/>
            <w:noProof/>
            <w:lang w:eastAsia="ja-JP"/>
          </w:rPr>
          <w:tab/>
        </w:r>
        <w:r w:rsidR="00E62AF0" w:rsidRPr="002C59A4">
          <w:rPr>
            <w:rStyle w:val="Hyperlink"/>
            <w:noProof/>
          </w:rPr>
          <w:t>Customers Guide</w:t>
        </w:r>
        <w:r w:rsidR="00E62AF0">
          <w:rPr>
            <w:noProof/>
            <w:webHidden/>
          </w:rPr>
          <w:tab/>
        </w:r>
        <w:r w:rsidR="00E62AF0">
          <w:rPr>
            <w:noProof/>
            <w:webHidden/>
          </w:rPr>
          <w:fldChar w:fldCharType="begin"/>
        </w:r>
        <w:r w:rsidR="00E62AF0">
          <w:rPr>
            <w:noProof/>
            <w:webHidden/>
          </w:rPr>
          <w:instrText xml:space="preserve"> PAGEREF _Toc342822768 \h </w:instrText>
        </w:r>
        <w:r w:rsidR="00E62AF0">
          <w:rPr>
            <w:noProof/>
            <w:webHidden/>
          </w:rPr>
        </w:r>
        <w:r w:rsidR="00E62AF0">
          <w:rPr>
            <w:noProof/>
            <w:webHidden/>
          </w:rPr>
          <w:fldChar w:fldCharType="separate"/>
        </w:r>
        <w:r w:rsidR="00095EF1">
          <w:rPr>
            <w:noProof/>
            <w:webHidden/>
          </w:rPr>
          <w:t>168</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69" w:history="1">
        <w:r w:rsidR="00E62AF0" w:rsidRPr="002C59A4">
          <w:rPr>
            <w:rStyle w:val="Hyperlink"/>
            <w:noProof/>
          </w:rPr>
          <w:t>6.1.3</w:t>
        </w:r>
        <w:r w:rsidR="00E62AF0">
          <w:rPr>
            <w:rFonts w:asciiTheme="minorHAnsi" w:eastAsiaTheme="minorEastAsia" w:hAnsiTheme="minorHAnsi" w:cstheme="minorBidi"/>
            <w:noProof/>
            <w:lang w:eastAsia="ja-JP"/>
          </w:rPr>
          <w:tab/>
        </w:r>
        <w:r w:rsidR="00E62AF0" w:rsidRPr="002C59A4">
          <w:rPr>
            <w:rStyle w:val="Hyperlink"/>
            <w:noProof/>
          </w:rPr>
          <w:t>Admin guide</w:t>
        </w:r>
        <w:r w:rsidR="00E62AF0">
          <w:rPr>
            <w:noProof/>
            <w:webHidden/>
          </w:rPr>
          <w:tab/>
        </w:r>
        <w:r w:rsidR="00E62AF0">
          <w:rPr>
            <w:noProof/>
            <w:webHidden/>
          </w:rPr>
          <w:fldChar w:fldCharType="begin"/>
        </w:r>
        <w:r w:rsidR="00E62AF0">
          <w:rPr>
            <w:noProof/>
            <w:webHidden/>
          </w:rPr>
          <w:instrText xml:space="preserve"> PAGEREF _Toc342822769 \h </w:instrText>
        </w:r>
        <w:r w:rsidR="00E62AF0">
          <w:rPr>
            <w:noProof/>
            <w:webHidden/>
          </w:rPr>
        </w:r>
        <w:r w:rsidR="00E62AF0">
          <w:rPr>
            <w:noProof/>
            <w:webHidden/>
          </w:rPr>
          <w:fldChar w:fldCharType="separate"/>
        </w:r>
        <w:r w:rsidR="00095EF1">
          <w:rPr>
            <w:noProof/>
            <w:webHidden/>
          </w:rPr>
          <w:t>172</w:t>
        </w:r>
        <w:r w:rsidR="00E62AF0">
          <w:rPr>
            <w:noProof/>
            <w:webHidden/>
          </w:rPr>
          <w:fldChar w:fldCharType="end"/>
        </w:r>
      </w:hyperlink>
    </w:p>
    <w:p w:rsidR="00E62AF0" w:rsidRDefault="002061B4">
      <w:pPr>
        <w:pStyle w:val="TOC3"/>
        <w:tabs>
          <w:tab w:val="left" w:pos="1320"/>
          <w:tab w:val="right" w:leader="dot" w:pos="8778"/>
        </w:tabs>
        <w:rPr>
          <w:rFonts w:asciiTheme="minorHAnsi" w:eastAsiaTheme="minorEastAsia" w:hAnsiTheme="minorHAnsi" w:cstheme="minorBidi"/>
          <w:noProof/>
          <w:lang w:eastAsia="ja-JP"/>
        </w:rPr>
      </w:pPr>
      <w:hyperlink w:anchor="_Toc342822770" w:history="1">
        <w:r w:rsidR="00E62AF0" w:rsidRPr="002C59A4">
          <w:rPr>
            <w:rStyle w:val="Hyperlink"/>
            <w:noProof/>
          </w:rPr>
          <w:t>6.1.4</w:t>
        </w:r>
        <w:r w:rsidR="00E62AF0">
          <w:rPr>
            <w:rFonts w:asciiTheme="minorHAnsi" w:eastAsiaTheme="minorEastAsia" w:hAnsiTheme="minorHAnsi" w:cstheme="minorBidi"/>
            <w:noProof/>
            <w:lang w:eastAsia="ja-JP"/>
          </w:rPr>
          <w:tab/>
        </w:r>
        <w:r w:rsidR="00E62AF0" w:rsidRPr="002C59A4">
          <w:rPr>
            <w:rStyle w:val="Hyperlink"/>
            <w:noProof/>
          </w:rPr>
          <w:t>Staff guide</w:t>
        </w:r>
        <w:r w:rsidR="00E62AF0">
          <w:rPr>
            <w:noProof/>
            <w:webHidden/>
          </w:rPr>
          <w:tab/>
        </w:r>
        <w:r w:rsidR="00E62AF0">
          <w:rPr>
            <w:noProof/>
            <w:webHidden/>
          </w:rPr>
          <w:fldChar w:fldCharType="begin"/>
        </w:r>
        <w:r w:rsidR="00E62AF0">
          <w:rPr>
            <w:noProof/>
            <w:webHidden/>
          </w:rPr>
          <w:instrText xml:space="preserve"> PAGEREF _Toc342822770 \h </w:instrText>
        </w:r>
        <w:r w:rsidR="00E62AF0">
          <w:rPr>
            <w:noProof/>
            <w:webHidden/>
          </w:rPr>
        </w:r>
        <w:r w:rsidR="00E62AF0">
          <w:rPr>
            <w:noProof/>
            <w:webHidden/>
          </w:rPr>
          <w:fldChar w:fldCharType="separate"/>
        </w:r>
        <w:r w:rsidR="00095EF1">
          <w:rPr>
            <w:noProof/>
            <w:webHidden/>
          </w:rPr>
          <w:t>175</w:t>
        </w:r>
        <w:r w:rsidR="00E62AF0">
          <w:rPr>
            <w:noProof/>
            <w:webHidden/>
          </w:rPr>
          <w:fldChar w:fldCharType="end"/>
        </w:r>
      </w:hyperlink>
    </w:p>
    <w:p w:rsidR="00D04C18" w:rsidRPr="001D67CA" w:rsidRDefault="00A93F5F" w:rsidP="00676026">
      <w:pPr>
        <w:rPr>
          <w:b/>
          <w:bCs/>
          <w:noProof/>
          <w:sz w:val="24"/>
        </w:rPr>
      </w:pPr>
      <w:r w:rsidRPr="001D67CA">
        <w:rPr>
          <w:b/>
          <w:bCs/>
          <w:noProof/>
          <w:sz w:val="24"/>
        </w:rPr>
        <w:fldChar w:fldCharType="end"/>
      </w:r>
    </w:p>
    <w:p w:rsidR="00141155" w:rsidRDefault="00141155" w:rsidP="00016C35">
      <w:pPr>
        <w:pStyle w:val="Heading1"/>
        <w:numPr>
          <w:ilvl w:val="0"/>
          <w:numId w:val="60"/>
        </w:numPr>
      </w:pPr>
      <w:bookmarkStart w:id="2" w:name="_Toc342822698"/>
      <w:r>
        <w:t>Introduction</w:t>
      </w:r>
      <w:bookmarkEnd w:id="2"/>
    </w:p>
    <w:p w:rsidR="00D04C18" w:rsidRPr="001D67CA" w:rsidRDefault="00D04C18" w:rsidP="00C720D2">
      <w:pPr>
        <w:pStyle w:val="Heading11"/>
      </w:pPr>
      <w:bookmarkStart w:id="3" w:name="_Toc342822699"/>
      <w:r w:rsidRPr="001D67CA">
        <w:t xml:space="preserve">Project </w:t>
      </w:r>
      <w:r w:rsidR="007C66F8" w:rsidRPr="00C720D2">
        <w:t>organization</w:t>
      </w:r>
      <w:bookmarkEnd w:id="3"/>
    </w:p>
    <w:p w:rsidR="00D04C18" w:rsidRPr="001D67CA" w:rsidRDefault="00D04C18" w:rsidP="00D04C18">
      <w:pPr>
        <w:tabs>
          <w:tab w:val="left" w:pos="2870"/>
        </w:tabs>
        <w:spacing w:after="0" w:line="360" w:lineRule="auto"/>
        <w:ind w:left="1134"/>
        <w:rPr>
          <w:rFonts w:cs="Calibri"/>
        </w:rPr>
      </w:pPr>
      <w:r w:rsidRPr="001D67CA">
        <w:rPr>
          <w:rFonts w:cs="Calibri"/>
          <w:bCs/>
        </w:rPr>
        <w:t>Project Title:</w:t>
      </w:r>
      <w:r w:rsidRPr="001D67CA">
        <w:rPr>
          <w:rFonts w:cs="Calibri"/>
          <w:b/>
          <w:bCs/>
        </w:rPr>
        <w:t xml:space="preserve"> </w:t>
      </w:r>
      <w:r w:rsidRPr="001D67CA">
        <w:rPr>
          <w:rFonts w:cs="Calibri"/>
          <w:b/>
          <w:bCs/>
        </w:rPr>
        <w:tab/>
      </w:r>
      <w:r w:rsidR="004A2C74" w:rsidRPr="001D67CA">
        <w:rPr>
          <w:rFonts w:cs="Calibri"/>
          <w:b/>
          <w:bCs/>
        </w:rPr>
        <w:tab/>
      </w:r>
      <w:r w:rsidR="004A2C74" w:rsidRPr="001D67CA">
        <w:rPr>
          <w:rFonts w:cs="Calibri"/>
          <w:b/>
          <w:bCs/>
        </w:rPr>
        <w:tab/>
      </w:r>
      <w:r w:rsidR="000768C5">
        <w:rPr>
          <w:rFonts w:cs="Calibri"/>
        </w:rPr>
        <w:t>Home Delivery Management System</w:t>
      </w:r>
    </w:p>
    <w:p w:rsidR="00D04C18" w:rsidRPr="007B0EB7" w:rsidRDefault="00D04C18" w:rsidP="00D04C18">
      <w:pPr>
        <w:tabs>
          <w:tab w:val="left" w:pos="2870"/>
        </w:tabs>
        <w:spacing w:after="0" w:line="360" w:lineRule="auto"/>
        <w:ind w:left="1134"/>
      </w:pPr>
      <w:r w:rsidRPr="001D67CA">
        <w:rPr>
          <w:rFonts w:cs="Calibri"/>
        </w:rPr>
        <w:t>Project Code:</w:t>
      </w:r>
      <w:r w:rsidRPr="001D67CA">
        <w:rPr>
          <w:rFonts w:cs="Calibri"/>
        </w:rPr>
        <w:tab/>
      </w:r>
      <w:r w:rsidR="004A2C74" w:rsidRPr="001D67CA">
        <w:rPr>
          <w:rFonts w:cs="Calibri"/>
        </w:rPr>
        <w:tab/>
      </w:r>
      <w:r w:rsidR="004A2C74" w:rsidRPr="001D67CA">
        <w:rPr>
          <w:rFonts w:cs="Calibri"/>
        </w:rPr>
        <w:tab/>
      </w:r>
      <w:r w:rsidR="000768C5">
        <w:rPr>
          <w:rFonts w:cs="Calibri"/>
        </w:rPr>
        <w:t>HDMS</w:t>
      </w:r>
    </w:p>
    <w:p w:rsidR="00D04C18" w:rsidRPr="001D67CA" w:rsidRDefault="00D04C18" w:rsidP="00D04C18">
      <w:pPr>
        <w:tabs>
          <w:tab w:val="left" w:pos="2870"/>
        </w:tabs>
        <w:spacing w:after="0" w:line="360" w:lineRule="auto"/>
        <w:ind w:left="1134"/>
        <w:rPr>
          <w:rFonts w:cs="Calibri"/>
          <w:b/>
          <w:bCs/>
        </w:rPr>
      </w:pPr>
      <w:r w:rsidRPr="001D67CA">
        <w:rPr>
          <w:rFonts w:cs="Calibri"/>
          <w:bCs/>
        </w:rPr>
        <w:t>Date of Authorization</w:t>
      </w:r>
      <w:r w:rsidRPr="001D67CA">
        <w:rPr>
          <w:rFonts w:cs="Calibri"/>
        </w:rPr>
        <w:t xml:space="preserve">: </w:t>
      </w:r>
      <w:r w:rsidRPr="001D67CA">
        <w:rPr>
          <w:rFonts w:cs="Calibri"/>
        </w:rPr>
        <w:tab/>
      </w:r>
      <w:r w:rsidR="000768C5">
        <w:rPr>
          <w:rFonts w:cs="Calibri"/>
        </w:rPr>
        <w:t>Aug 6</w:t>
      </w:r>
      <w:r w:rsidRPr="001D67CA">
        <w:rPr>
          <w:rFonts w:cs="Calibri"/>
          <w:vertAlign w:val="superscript"/>
        </w:rPr>
        <w:t>th</w:t>
      </w:r>
      <w:r w:rsidRPr="001D67CA">
        <w:rPr>
          <w:rFonts w:cs="Calibri"/>
        </w:rPr>
        <w:t xml:space="preserve">, 2012 </w:t>
      </w:r>
    </w:p>
    <w:p w:rsidR="00D04C18" w:rsidRPr="001D67CA" w:rsidRDefault="00D04C18" w:rsidP="00D04C18">
      <w:pPr>
        <w:tabs>
          <w:tab w:val="left" w:pos="2870"/>
        </w:tabs>
        <w:spacing w:after="0" w:line="360" w:lineRule="auto"/>
        <w:ind w:left="1134"/>
        <w:rPr>
          <w:rFonts w:cs="Calibri"/>
        </w:rPr>
      </w:pPr>
      <w:r w:rsidRPr="001D67CA">
        <w:rPr>
          <w:rFonts w:cs="Calibri"/>
          <w:bCs/>
        </w:rPr>
        <w:t>Project Start Date</w:t>
      </w:r>
      <w:r w:rsidRPr="001D67CA">
        <w:rPr>
          <w:rFonts w:cs="Calibri"/>
        </w:rPr>
        <w:t xml:space="preserve">: </w:t>
      </w:r>
      <w:r w:rsidRPr="001D67CA">
        <w:rPr>
          <w:rFonts w:cs="Calibri"/>
        </w:rPr>
        <w:tab/>
      </w:r>
      <w:r w:rsidR="004A2C74" w:rsidRPr="001D67CA">
        <w:rPr>
          <w:rFonts w:cs="Calibri"/>
        </w:rPr>
        <w:tab/>
      </w:r>
      <w:r w:rsidR="004A2C74" w:rsidRPr="001D67CA">
        <w:rPr>
          <w:rFonts w:cs="Calibri"/>
        </w:rPr>
        <w:tab/>
      </w:r>
      <w:r w:rsidR="000768C5">
        <w:rPr>
          <w:rFonts w:cs="Calibri"/>
        </w:rPr>
        <w:t>Sep</w:t>
      </w:r>
      <w:r w:rsidRPr="001D67CA">
        <w:rPr>
          <w:rFonts w:cs="Calibri"/>
        </w:rPr>
        <w:t xml:space="preserve"> </w:t>
      </w:r>
      <w:r w:rsidR="000768C5">
        <w:rPr>
          <w:rFonts w:cs="Calibri"/>
        </w:rPr>
        <w:t>10</w:t>
      </w:r>
      <w:r w:rsidRPr="001D67CA">
        <w:rPr>
          <w:rFonts w:cs="Calibri"/>
          <w:vertAlign w:val="superscript"/>
        </w:rPr>
        <w:t>th</w:t>
      </w:r>
      <w:r w:rsidRPr="001D67CA">
        <w:rPr>
          <w:rFonts w:cs="Calibri"/>
        </w:rPr>
        <w:t xml:space="preserve">, 2012                       </w:t>
      </w:r>
    </w:p>
    <w:p w:rsidR="001723F2" w:rsidRPr="001D67CA" w:rsidRDefault="00D04C18" w:rsidP="00D04C18">
      <w:pPr>
        <w:ind w:left="1134"/>
        <w:rPr>
          <w:rFonts w:cs="Calibri"/>
        </w:rPr>
      </w:pPr>
      <w:r w:rsidRPr="001D67CA">
        <w:rPr>
          <w:rFonts w:cs="Calibri"/>
          <w:bCs/>
        </w:rPr>
        <w:t>Project Finish Date</w:t>
      </w:r>
      <w:r w:rsidRPr="001D67CA">
        <w:rPr>
          <w:rFonts w:cs="Calibri"/>
        </w:rPr>
        <w:t xml:space="preserve">: </w:t>
      </w:r>
      <w:r w:rsidRPr="001D67CA">
        <w:rPr>
          <w:rFonts w:cs="Calibri"/>
        </w:rPr>
        <w:tab/>
      </w:r>
      <w:r w:rsidR="000768C5">
        <w:rPr>
          <w:rFonts w:cs="Calibri"/>
        </w:rPr>
        <w:t>Dec</w:t>
      </w:r>
      <w:r w:rsidRPr="001D67CA">
        <w:rPr>
          <w:rFonts w:cs="Calibri"/>
        </w:rPr>
        <w:t xml:space="preserve"> </w:t>
      </w:r>
      <w:r w:rsidR="00FF0706" w:rsidRPr="001D67CA">
        <w:rPr>
          <w:rFonts w:cs="Calibri"/>
        </w:rPr>
        <w:t>2</w:t>
      </w:r>
      <w:r w:rsidR="00FF0706">
        <w:rPr>
          <w:rFonts w:cs="Calibri"/>
        </w:rPr>
        <w:t>0</w:t>
      </w:r>
      <w:r w:rsidR="00FF0706" w:rsidRPr="001D67CA">
        <w:rPr>
          <w:rFonts w:cs="Calibri"/>
          <w:vertAlign w:val="superscript"/>
        </w:rPr>
        <w:t>th</w:t>
      </w:r>
      <w:r w:rsidRPr="001D67CA">
        <w:rPr>
          <w:rFonts w:cs="Calibri"/>
        </w:rPr>
        <w:t>, 2012</w:t>
      </w:r>
    </w:p>
    <w:p w:rsidR="00C81325" w:rsidRPr="001D67CA" w:rsidRDefault="00C81325" w:rsidP="00C720D2">
      <w:pPr>
        <w:pStyle w:val="Heading11"/>
      </w:pPr>
      <w:bookmarkStart w:id="4" w:name="_Toc342822700"/>
      <w:r w:rsidRPr="001D67CA">
        <w:t>Overview</w:t>
      </w:r>
      <w:bookmarkEnd w:id="4"/>
    </w:p>
    <w:p w:rsidR="00F35068" w:rsidRPr="001D67CA" w:rsidRDefault="000768C5" w:rsidP="00AE50B2">
      <w:pPr>
        <w:ind w:left="720"/>
      </w:pPr>
      <w:r>
        <w:t xml:space="preserve">TicTac </w:t>
      </w:r>
      <w:r w:rsidR="00190FD7">
        <w:t>is a company providing Home Delivery service for online and offline shops. As the business consists of many com</w:t>
      </w:r>
      <w:r w:rsidR="00E63880">
        <w:t>plex processes, a management system is needed for its operation. Therefore, HDMS is built to fulfill this need.</w:t>
      </w:r>
    </w:p>
    <w:p w:rsidR="00C81325" w:rsidRPr="001D67CA" w:rsidRDefault="00E56101" w:rsidP="00C720D2">
      <w:pPr>
        <w:pStyle w:val="Heading11"/>
      </w:pPr>
      <w:bookmarkStart w:id="5" w:name="_Toc342822701"/>
      <w:r>
        <w:t>E</w:t>
      </w:r>
      <w:r w:rsidR="00C81325" w:rsidRPr="001D67CA">
        <w:t xml:space="preserve">xisting </w:t>
      </w:r>
      <w:r w:rsidR="007C66F8">
        <w:t>Methods</w:t>
      </w:r>
      <w:bookmarkEnd w:id="5"/>
    </w:p>
    <w:p w:rsidR="00601075" w:rsidRPr="001D67CA" w:rsidRDefault="00601075" w:rsidP="00AE50B2">
      <w:pPr>
        <w:ind w:left="720"/>
      </w:pPr>
      <w:r w:rsidRPr="001D67CA">
        <w:t xml:space="preserve">Currently, </w:t>
      </w:r>
      <w:r w:rsidR="00E63880">
        <w:t>TicTac</w:t>
      </w:r>
      <w:r w:rsidR="00340C20" w:rsidRPr="001D67CA">
        <w:t xml:space="preserve"> doesn’t have</w:t>
      </w:r>
      <w:r w:rsidR="003B227C">
        <w:t xml:space="preserve"> any management</w:t>
      </w:r>
      <w:r w:rsidR="00340C20" w:rsidRPr="001D67CA">
        <w:t xml:space="preserve"> information system</w:t>
      </w:r>
      <w:r w:rsidR="00E63880">
        <w:t xml:space="preserve"> so </w:t>
      </w:r>
      <w:r w:rsidR="00340C20" w:rsidRPr="001D67CA">
        <w:t>all</w:t>
      </w:r>
      <w:r w:rsidR="00E63880">
        <w:t xml:space="preserve"> the management</w:t>
      </w:r>
      <w:r w:rsidR="00340C20" w:rsidRPr="001D67CA">
        <w:t xml:space="preserve"> </w:t>
      </w:r>
      <w:r w:rsidR="00E63880">
        <w:t>tasks</w:t>
      </w:r>
      <w:r w:rsidR="00E63880" w:rsidRPr="001D67CA">
        <w:t xml:space="preserve"> </w:t>
      </w:r>
      <w:r w:rsidR="00340C20" w:rsidRPr="001D67CA">
        <w:t>are</w:t>
      </w:r>
      <w:r w:rsidR="00E63880">
        <w:t xml:space="preserve"> done</w:t>
      </w:r>
      <w:r w:rsidR="00591165">
        <w:t xml:space="preserve"> manually</w:t>
      </w:r>
      <w:r w:rsidR="00340C20" w:rsidRPr="001D67CA">
        <w:t xml:space="preserve"> </w:t>
      </w:r>
      <w:r w:rsidR="00E63880">
        <w:t>by the staff.</w:t>
      </w:r>
    </w:p>
    <w:p w:rsidR="00591165" w:rsidRDefault="007C66F8" w:rsidP="00C720D2">
      <w:pPr>
        <w:pStyle w:val="Heading11"/>
      </w:pPr>
      <w:bookmarkStart w:id="6" w:name="_Toc342822702"/>
      <w:r>
        <w:t>Limitation</w:t>
      </w:r>
      <w:r w:rsidR="00C81325" w:rsidRPr="001D67CA">
        <w:t xml:space="preserve"> of the existing system</w:t>
      </w:r>
      <w:bookmarkEnd w:id="6"/>
    </w:p>
    <w:p w:rsidR="00D96877" w:rsidRPr="001D67CA" w:rsidRDefault="00591165" w:rsidP="002E6E1E">
      <w:pPr>
        <w:ind w:left="720"/>
      </w:pPr>
      <w:r>
        <w:t>Manual work is not efficient in term of speed and cost, especially when it is</w:t>
      </w:r>
      <w:r w:rsidR="00535B1D">
        <w:t xml:space="preserve"> information</w:t>
      </w:r>
      <w:r>
        <w:t xml:space="preserve"> management work. Moreover, the precision of manual work is not guaranteed. </w:t>
      </w:r>
      <w:r w:rsidR="00535B1D">
        <w:t>It also takes a lot of time to gather all the information from other documents to create a regular report.</w:t>
      </w:r>
    </w:p>
    <w:p w:rsidR="00D04C18" w:rsidRPr="001D67CA" w:rsidRDefault="001A11C1" w:rsidP="00C720D2">
      <w:pPr>
        <w:pStyle w:val="Heading11"/>
      </w:pPr>
      <w:bookmarkStart w:id="7" w:name="_Toc342822703"/>
      <w:r w:rsidRPr="001D67CA">
        <w:t>Benefits of expected system</w:t>
      </w:r>
      <w:bookmarkEnd w:id="7"/>
    </w:p>
    <w:p w:rsidR="00AE50B2" w:rsidRPr="001D67CA" w:rsidRDefault="0044525A" w:rsidP="00AE50B2">
      <w:pPr>
        <w:tabs>
          <w:tab w:val="left" w:pos="709"/>
        </w:tabs>
      </w:pPr>
      <w:r w:rsidRPr="001D67CA">
        <w:tab/>
        <w:t>The benefit</w:t>
      </w:r>
      <w:r w:rsidR="00004A69" w:rsidRPr="001D67CA">
        <w:t>s</w:t>
      </w:r>
      <w:r w:rsidRPr="001D67CA">
        <w:t xml:space="preserve"> of</w:t>
      </w:r>
      <w:r w:rsidR="00384668">
        <w:t xml:space="preserve"> the</w:t>
      </w:r>
      <w:r w:rsidRPr="001D67CA">
        <w:t xml:space="preserve"> </w:t>
      </w:r>
      <w:r w:rsidR="00AE50B2" w:rsidRPr="001D67CA">
        <w:t xml:space="preserve">Management </w:t>
      </w:r>
      <w:r w:rsidR="00384668">
        <w:t>I</w:t>
      </w:r>
      <w:r w:rsidR="00384668" w:rsidRPr="001D67CA">
        <w:t xml:space="preserve">nformation </w:t>
      </w:r>
      <w:r w:rsidR="00384668">
        <w:t>S</w:t>
      </w:r>
      <w:r w:rsidR="00AE50B2" w:rsidRPr="001D67CA">
        <w:t>ystem:</w:t>
      </w:r>
    </w:p>
    <w:p w:rsidR="00AE50B2" w:rsidRPr="001D67CA" w:rsidRDefault="00384668" w:rsidP="00016C35">
      <w:pPr>
        <w:pStyle w:val="ListParagraph"/>
        <w:numPr>
          <w:ilvl w:val="0"/>
          <w:numId w:val="2"/>
        </w:numPr>
        <w:tabs>
          <w:tab w:val="left" w:pos="1134"/>
        </w:tabs>
      </w:pPr>
      <w:r>
        <w:t>Reduce time and cost of paper work</w:t>
      </w:r>
      <w:r w:rsidR="002E47A0" w:rsidRPr="001D67CA">
        <w:t>.</w:t>
      </w:r>
    </w:p>
    <w:p w:rsidR="00AE50B2" w:rsidRPr="001D67CA" w:rsidRDefault="00384668" w:rsidP="00016C35">
      <w:pPr>
        <w:pStyle w:val="ListParagraph"/>
        <w:numPr>
          <w:ilvl w:val="0"/>
          <w:numId w:val="2"/>
        </w:numPr>
        <w:tabs>
          <w:tab w:val="left" w:pos="1134"/>
        </w:tabs>
      </w:pPr>
      <w:r>
        <w:t>Be able to retrieve information quickly and precisely</w:t>
      </w:r>
      <w:r w:rsidR="00AE50B2" w:rsidRPr="001D67CA">
        <w:t>.</w:t>
      </w:r>
    </w:p>
    <w:p w:rsidR="00D07A94" w:rsidRDefault="00384668" w:rsidP="00016C35">
      <w:pPr>
        <w:pStyle w:val="ListParagraph"/>
        <w:numPr>
          <w:ilvl w:val="0"/>
          <w:numId w:val="2"/>
        </w:numPr>
        <w:tabs>
          <w:tab w:val="left" w:pos="1134"/>
        </w:tabs>
      </w:pPr>
      <w:r>
        <w:t>Can be accessed from anywhere with an internet connection</w:t>
      </w:r>
      <w:r w:rsidR="00D07A94" w:rsidRPr="001D67CA">
        <w:t>.</w:t>
      </w:r>
    </w:p>
    <w:p w:rsidR="00FF0706" w:rsidRPr="001D67CA" w:rsidRDefault="00FF0706" w:rsidP="00016C35">
      <w:pPr>
        <w:pStyle w:val="ListParagraph"/>
        <w:numPr>
          <w:ilvl w:val="0"/>
          <w:numId w:val="2"/>
        </w:numPr>
        <w:tabs>
          <w:tab w:val="left" w:pos="1134"/>
        </w:tabs>
      </w:pPr>
      <w:r>
        <w:t>Customers can place orders anytime.</w:t>
      </w:r>
    </w:p>
    <w:p w:rsidR="00D63596" w:rsidRDefault="00D63596">
      <w:pPr>
        <w:spacing w:after="0" w:line="240" w:lineRule="auto"/>
        <w:rPr>
          <w:rFonts w:ascii="Cambria" w:eastAsia="MS Gothic" w:hAnsi="Cambria"/>
          <w:b/>
          <w:bCs/>
          <w:color w:val="4F81BD"/>
          <w:sz w:val="26"/>
          <w:szCs w:val="26"/>
        </w:rPr>
      </w:pPr>
      <w:r>
        <w:br w:type="page"/>
      </w:r>
    </w:p>
    <w:p w:rsidR="0062651B" w:rsidRPr="001D67CA" w:rsidRDefault="00B16CDE" w:rsidP="00C720D2">
      <w:pPr>
        <w:pStyle w:val="Heading11"/>
      </w:pPr>
      <w:bookmarkStart w:id="8" w:name="_Toc342822704"/>
      <w:r>
        <w:lastRenderedPageBreak/>
        <w:t>Stake Holders</w:t>
      </w:r>
      <w:bookmarkEnd w:id="8"/>
    </w:p>
    <w:tbl>
      <w:tblPr>
        <w:tblStyle w:val="LightList"/>
        <w:tblW w:w="9576" w:type="dxa"/>
        <w:tblLook w:val="0020" w:firstRow="1" w:lastRow="0" w:firstColumn="0" w:lastColumn="0" w:noHBand="0" w:noVBand="0"/>
      </w:tblPr>
      <w:tblGrid>
        <w:gridCol w:w="2628"/>
        <w:gridCol w:w="2970"/>
        <w:gridCol w:w="3978"/>
      </w:tblGrid>
      <w:tr w:rsidR="002E6E1E" w:rsidRPr="002E6E1E" w:rsidTr="005000D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28" w:type="dxa"/>
          </w:tcPr>
          <w:bookmarkEnd w:id="0"/>
          <w:bookmarkEnd w:id="1"/>
          <w:p w:rsidR="00384668" w:rsidRPr="002E6E1E" w:rsidRDefault="00D63596" w:rsidP="00420593">
            <w:pPr>
              <w:rPr>
                <w:rFonts w:cs="Calibri"/>
                <w:szCs w:val="24"/>
              </w:rPr>
            </w:pPr>
            <w:r w:rsidRPr="002E6E1E">
              <w:rPr>
                <w:rFonts w:cs="Calibri"/>
                <w:szCs w:val="24"/>
              </w:rPr>
              <w:t xml:space="preserve">Full </w:t>
            </w:r>
            <w:r w:rsidR="00384668" w:rsidRPr="002E6E1E">
              <w:rPr>
                <w:rFonts w:cs="Calibri"/>
                <w:szCs w:val="24"/>
              </w:rPr>
              <w:t>Name</w:t>
            </w:r>
          </w:p>
        </w:tc>
        <w:tc>
          <w:tcPr>
            <w:tcW w:w="2970" w:type="dxa"/>
          </w:tcPr>
          <w:p w:rsidR="00384668" w:rsidRPr="002E6E1E" w:rsidRDefault="00384668" w:rsidP="00420593">
            <w:pPr>
              <w:cnfStyle w:val="100000000000" w:firstRow="1" w:lastRow="0" w:firstColumn="0" w:lastColumn="0" w:oddVBand="0" w:evenVBand="0" w:oddHBand="0" w:evenHBand="0" w:firstRowFirstColumn="0" w:firstRowLastColumn="0" w:lastRowFirstColumn="0" w:lastRowLastColumn="0"/>
              <w:rPr>
                <w:rFonts w:cs="Calibri"/>
                <w:szCs w:val="24"/>
              </w:rPr>
            </w:pPr>
            <w:r w:rsidRPr="002E6E1E">
              <w:rPr>
                <w:rFonts w:cs="Calibri"/>
                <w:szCs w:val="24"/>
              </w:rPr>
              <w:t>Roles</w:t>
            </w:r>
          </w:p>
        </w:tc>
        <w:tc>
          <w:tcPr>
            <w:cnfStyle w:val="000010000000" w:firstRow="0" w:lastRow="0" w:firstColumn="0" w:lastColumn="0" w:oddVBand="1" w:evenVBand="0" w:oddHBand="0" w:evenHBand="0" w:firstRowFirstColumn="0" w:firstRowLastColumn="0" w:lastRowFirstColumn="0" w:lastRowLastColumn="0"/>
            <w:tcW w:w="3978" w:type="dxa"/>
          </w:tcPr>
          <w:p w:rsidR="00384668" w:rsidRPr="002E6E1E" w:rsidRDefault="00D63596" w:rsidP="00420593">
            <w:pPr>
              <w:rPr>
                <w:rFonts w:cs="Calibri"/>
                <w:szCs w:val="24"/>
              </w:rPr>
            </w:pPr>
            <w:r w:rsidRPr="002E6E1E">
              <w:rPr>
                <w:rFonts w:cs="Calibri"/>
                <w:szCs w:val="24"/>
              </w:rPr>
              <w:t>Contact</w:t>
            </w:r>
          </w:p>
        </w:tc>
      </w:tr>
      <w:tr w:rsidR="002E6E1E" w:rsidRPr="002E6E1E" w:rsidTr="005000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28" w:type="dxa"/>
          </w:tcPr>
          <w:p w:rsidR="00384668" w:rsidRPr="002E6E1E" w:rsidRDefault="00D63596" w:rsidP="00420593">
            <w:pPr>
              <w:rPr>
                <w:rFonts w:cs="Calibri"/>
                <w:szCs w:val="24"/>
              </w:rPr>
            </w:pPr>
            <w:r w:rsidRPr="002E6E1E">
              <w:rPr>
                <w:rFonts w:cs="Calibri"/>
                <w:szCs w:val="24"/>
              </w:rPr>
              <w:t>Lâm Hữu Khánh Phương</w:t>
            </w:r>
          </w:p>
        </w:tc>
        <w:tc>
          <w:tcPr>
            <w:tcW w:w="2970" w:type="dxa"/>
          </w:tcPr>
          <w:p w:rsidR="00384668" w:rsidRPr="002E6E1E" w:rsidRDefault="00D63596" w:rsidP="00420593">
            <w:pPr>
              <w:cnfStyle w:val="000000100000" w:firstRow="0" w:lastRow="0" w:firstColumn="0" w:lastColumn="0" w:oddVBand="0" w:evenVBand="0" w:oddHBand="1" w:evenHBand="0" w:firstRowFirstColumn="0" w:firstRowLastColumn="0" w:lastRowFirstColumn="0" w:lastRowLastColumn="0"/>
              <w:rPr>
                <w:rFonts w:cs="Calibri"/>
                <w:szCs w:val="24"/>
              </w:rPr>
            </w:pPr>
            <w:r w:rsidRPr="002E6E1E">
              <w:rPr>
                <w:rFonts w:cs="Calibri"/>
                <w:szCs w:val="24"/>
              </w:rPr>
              <w:t>Supervisor</w:t>
            </w:r>
          </w:p>
        </w:tc>
        <w:tc>
          <w:tcPr>
            <w:cnfStyle w:val="000010000000" w:firstRow="0" w:lastRow="0" w:firstColumn="0" w:lastColumn="0" w:oddVBand="1" w:evenVBand="0" w:oddHBand="0" w:evenHBand="0" w:firstRowFirstColumn="0" w:firstRowLastColumn="0" w:lastRowFirstColumn="0" w:lastRowLastColumn="0"/>
            <w:tcW w:w="3978" w:type="dxa"/>
          </w:tcPr>
          <w:p w:rsidR="00384668" w:rsidRPr="002E6E1E" w:rsidRDefault="00D63596" w:rsidP="00420593">
            <w:pPr>
              <w:rPr>
                <w:rFonts w:cs="Calibri"/>
                <w:szCs w:val="24"/>
              </w:rPr>
            </w:pPr>
            <w:r w:rsidRPr="00D63596">
              <w:rPr>
                <w:rFonts w:cs="Calibri"/>
                <w:szCs w:val="24"/>
              </w:rPr>
              <w:t>phuonglhk@fpt.edu.vn</w:t>
            </w:r>
          </w:p>
        </w:tc>
      </w:tr>
      <w:tr w:rsidR="002E6E1E" w:rsidRPr="002E6E1E" w:rsidTr="005000D2">
        <w:tc>
          <w:tcPr>
            <w:cnfStyle w:val="000010000000" w:firstRow="0" w:lastRow="0" w:firstColumn="0" w:lastColumn="0" w:oddVBand="1" w:evenVBand="0" w:oddHBand="0" w:evenHBand="0" w:firstRowFirstColumn="0" w:firstRowLastColumn="0" w:lastRowFirstColumn="0" w:lastRowLastColumn="0"/>
            <w:tcW w:w="2628" w:type="dxa"/>
          </w:tcPr>
          <w:p w:rsidR="00384668" w:rsidRPr="002E6E1E" w:rsidRDefault="00D63596" w:rsidP="00420593">
            <w:pPr>
              <w:rPr>
                <w:rFonts w:cs="Calibri"/>
                <w:szCs w:val="24"/>
              </w:rPr>
            </w:pPr>
            <w:r w:rsidRPr="002E6E1E">
              <w:rPr>
                <w:rFonts w:cs="Calibri"/>
                <w:szCs w:val="24"/>
              </w:rPr>
              <w:t>Lê Anh Đảo</w:t>
            </w:r>
          </w:p>
        </w:tc>
        <w:tc>
          <w:tcPr>
            <w:tcW w:w="2970" w:type="dxa"/>
          </w:tcPr>
          <w:p w:rsidR="00384668" w:rsidRPr="002E6E1E" w:rsidRDefault="00384668" w:rsidP="00420593">
            <w:pPr>
              <w:cnfStyle w:val="000000000000" w:firstRow="0" w:lastRow="0" w:firstColumn="0" w:lastColumn="0" w:oddVBand="0" w:evenVBand="0" w:oddHBand="0" w:evenHBand="0" w:firstRowFirstColumn="0" w:firstRowLastColumn="0" w:lastRowFirstColumn="0" w:lastRowLastColumn="0"/>
              <w:rPr>
                <w:rFonts w:cs="Calibri"/>
                <w:szCs w:val="24"/>
              </w:rPr>
            </w:pPr>
            <w:r w:rsidRPr="002E6E1E">
              <w:rPr>
                <w:rFonts w:cs="Calibri"/>
                <w:szCs w:val="24"/>
              </w:rPr>
              <w:t>Team Leader</w:t>
            </w:r>
          </w:p>
        </w:tc>
        <w:tc>
          <w:tcPr>
            <w:cnfStyle w:val="000010000000" w:firstRow="0" w:lastRow="0" w:firstColumn="0" w:lastColumn="0" w:oddVBand="1" w:evenVBand="0" w:oddHBand="0" w:evenHBand="0" w:firstRowFirstColumn="0" w:firstRowLastColumn="0" w:lastRowFirstColumn="0" w:lastRowLastColumn="0"/>
            <w:tcW w:w="3978" w:type="dxa"/>
          </w:tcPr>
          <w:p w:rsidR="00384668" w:rsidRPr="002E6E1E" w:rsidRDefault="00D63596" w:rsidP="00420593">
            <w:pPr>
              <w:rPr>
                <w:rFonts w:cs="Calibri"/>
                <w:szCs w:val="24"/>
              </w:rPr>
            </w:pPr>
            <w:r>
              <w:rPr>
                <w:rFonts w:cs="Calibri"/>
                <w:szCs w:val="24"/>
              </w:rPr>
              <w:t>daola60142@fpt.edu.vn</w:t>
            </w:r>
          </w:p>
        </w:tc>
      </w:tr>
      <w:tr w:rsidR="002E6E1E" w:rsidRPr="002E6E1E" w:rsidTr="005000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28" w:type="dxa"/>
          </w:tcPr>
          <w:p w:rsidR="00384668" w:rsidRPr="002E6E1E" w:rsidRDefault="00D63596" w:rsidP="00420593">
            <w:pPr>
              <w:rPr>
                <w:rFonts w:cs="Calibri"/>
                <w:szCs w:val="24"/>
              </w:rPr>
            </w:pPr>
            <w:r w:rsidRPr="002E6E1E">
              <w:rPr>
                <w:rFonts w:cs="Calibri"/>
                <w:szCs w:val="24"/>
              </w:rPr>
              <w:t>Nguyễn Bá Linh</w:t>
            </w:r>
          </w:p>
        </w:tc>
        <w:tc>
          <w:tcPr>
            <w:tcW w:w="2970" w:type="dxa"/>
          </w:tcPr>
          <w:p w:rsidR="00384668" w:rsidRPr="002E6E1E" w:rsidRDefault="00384668" w:rsidP="00420593">
            <w:pPr>
              <w:cnfStyle w:val="000000100000" w:firstRow="0" w:lastRow="0" w:firstColumn="0" w:lastColumn="0" w:oddVBand="0" w:evenVBand="0" w:oddHBand="1" w:evenHBand="0" w:firstRowFirstColumn="0" w:firstRowLastColumn="0" w:lastRowFirstColumn="0" w:lastRowLastColumn="0"/>
              <w:rPr>
                <w:rFonts w:cs="Calibri"/>
                <w:szCs w:val="24"/>
              </w:rPr>
            </w:pPr>
            <w:r w:rsidRPr="002E6E1E">
              <w:rPr>
                <w:rFonts w:cs="Calibri"/>
                <w:szCs w:val="24"/>
              </w:rPr>
              <w:t>Team Member</w:t>
            </w:r>
          </w:p>
        </w:tc>
        <w:tc>
          <w:tcPr>
            <w:cnfStyle w:val="000010000000" w:firstRow="0" w:lastRow="0" w:firstColumn="0" w:lastColumn="0" w:oddVBand="1" w:evenVBand="0" w:oddHBand="0" w:evenHBand="0" w:firstRowFirstColumn="0" w:firstRowLastColumn="0" w:lastRowFirstColumn="0" w:lastRowLastColumn="0"/>
            <w:tcW w:w="3978" w:type="dxa"/>
          </w:tcPr>
          <w:p w:rsidR="00384668" w:rsidRPr="002E6E1E" w:rsidRDefault="00D63596" w:rsidP="00420593">
            <w:pPr>
              <w:rPr>
                <w:rFonts w:cs="Calibri"/>
                <w:szCs w:val="24"/>
              </w:rPr>
            </w:pPr>
            <w:r w:rsidRPr="00D63596">
              <w:rPr>
                <w:rFonts w:cs="Calibri"/>
                <w:szCs w:val="24"/>
              </w:rPr>
              <w:t>linhnb60153@fpt.edu.vn</w:t>
            </w:r>
          </w:p>
        </w:tc>
      </w:tr>
      <w:tr w:rsidR="002E6E1E" w:rsidRPr="002E6E1E" w:rsidTr="005000D2">
        <w:tc>
          <w:tcPr>
            <w:cnfStyle w:val="000010000000" w:firstRow="0" w:lastRow="0" w:firstColumn="0" w:lastColumn="0" w:oddVBand="1" w:evenVBand="0" w:oddHBand="0" w:evenHBand="0" w:firstRowFirstColumn="0" w:firstRowLastColumn="0" w:lastRowFirstColumn="0" w:lastRowLastColumn="0"/>
            <w:tcW w:w="2628" w:type="dxa"/>
          </w:tcPr>
          <w:p w:rsidR="00384668" w:rsidRPr="002E6E1E" w:rsidRDefault="00D63596" w:rsidP="00420593">
            <w:pPr>
              <w:rPr>
                <w:rFonts w:cs="Calibri"/>
                <w:szCs w:val="24"/>
              </w:rPr>
            </w:pPr>
            <w:r w:rsidRPr="002E6E1E">
              <w:rPr>
                <w:rFonts w:cs="Calibri"/>
                <w:szCs w:val="24"/>
              </w:rPr>
              <w:t>Hồ Hữu Tài</w:t>
            </w:r>
          </w:p>
        </w:tc>
        <w:tc>
          <w:tcPr>
            <w:tcW w:w="2970" w:type="dxa"/>
          </w:tcPr>
          <w:p w:rsidR="00384668" w:rsidRPr="002E6E1E" w:rsidRDefault="00384668" w:rsidP="00420593">
            <w:pPr>
              <w:cnfStyle w:val="000000000000" w:firstRow="0" w:lastRow="0" w:firstColumn="0" w:lastColumn="0" w:oddVBand="0" w:evenVBand="0" w:oddHBand="0" w:evenHBand="0" w:firstRowFirstColumn="0" w:firstRowLastColumn="0" w:lastRowFirstColumn="0" w:lastRowLastColumn="0"/>
              <w:rPr>
                <w:rFonts w:cs="Calibri"/>
                <w:szCs w:val="24"/>
              </w:rPr>
            </w:pPr>
            <w:r w:rsidRPr="002E6E1E">
              <w:rPr>
                <w:rFonts w:cs="Calibri"/>
                <w:szCs w:val="24"/>
              </w:rPr>
              <w:t>Team Member</w:t>
            </w:r>
          </w:p>
        </w:tc>
        <w:tc>
          <w:tcPr>
            <w:cnfStyle w:val="000010000000" w:firstRow="0" w:lastRow="0" w:firstColumn="0" w:lastColumn="0" w:oddVBand="1" w:evenVBand="0" w:oddHBand="0" w:evenHBand="0" w:firstRowFirstColumn="0" w:firstRowLastColumn="0" w:lastRowFirstColumn="0" w:lastRowLastColumn="0"/>
            <w:tcW w:w="3978" w:type="dxa"/>
          </w:tcPr>
          <w:p w:rsidR="00384668" w:rsidRPr="002E6E1E" w:rsidRDefault="00D63596" w:rsidP="00420593">
            <w:pPr>
              <w:rPr>
                <w:rFonts w:cs="Calibri"/>
                <w:szCs w:val="24"/>
              </w:rPr>
            </w:pPr>
            <w:r w:rsidRPr="00D63596">
              <w:rPr>
                <w:rFonts w:cs="Calibri"/>
                <w:szCs w:val="24"/>
              </w:rPr>
              <w:t>taihh60267@fpt.edu.vn</w:t>
            </w:r>
          </w:p>
        </w:tc>
      </w:tr>
      <w:tr w:rsidR="002E6E1E" w:rsidRPr="002E6E1E" w:rsidTr="005000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28" w:type="dxa"/>
          </w:tcPr>
          <w:p w:rsidR="00384668" w:rsidRPr="002E6E1E" w:rsidRDefault="00D63596" w:rsidP="00420593">
            <w:pPr>
              <w:rPr>
                <w:rFonts w:cs="Calibri"/>
                <w:szCs w:val="24"/>
              </w:rPr>
            </w:pPr>
            <w:r w:rsidRPr="002E6E1E">
              <w:rPr>
                <w:rFonts w:cs="Calibri"/>
                <w:szCs w:val="24"/>
              </w:rPr>
              <w:t>Thân Văn Thành</w:t>
            </w:r>
          </w:p>
        </w:tc>
        <w:tc>
          <w:tcPr>
            <w:tcW w:w="2970" w:type="dxa"/>
          </w:tcPr>
          <w:p w:rsidR="00384668" w:rsidRPr="002E6E1E" w:rsidRDefault="00384668" w:rsidP="00420593">
            <w:pPr>
              <w:cnfStyle w:val="000000100000" w:firstRow="0" w:lastRow="0" w:firstColumn="0" w:lastColumn="0" w:oddVBand="0" w:evenVBand="0" w:oddHBand="1" w:evenHBand="0" w:firstRowFirstColumn="0" w:firstRowLastColumn="0" w:lastRowFirstColumn="0" w:lastRowLastColumn="0"/>
              <w:rPr>
                <w:rFonts w:cs="Calibri"/>
                <w:szCs w:val="24"/>
              </w:rPr>
            </w:pPr>
            <w:r w:rsidRPr="002E6E1E">
              <w:rPr>
                <w:rFonts w:cs="Calibri"/>
                <w:szCs w:val="24"/>
              </w:rPr>
              <w:t>Team Member</w:t>
            </w:r>
          </w:p>
        </w:tc>
        <w:tc>
          <w:tcPr>
            <w:cnfStyle w:val="000010000000" w:firstRow="0" w:lastRow="0" w:firstColumn="0" w:lastColumn="0" w:oddVBand="1" w:evenVBand="0" w:oddHBand="0" w:evenHBand="0" w:firstRowFirstColumn="0" w:firstRowLastColumn="0" w:lastRowFirstColumn="0" w:lastRowLastColumn="0"/>
            <w:tcW w:w="3978" w:type="dxa"/>
          </w:tcPr>
          <w:p w:rsidR="00384668" w:rsidRPr="002E6E1E" w:rsidRDefault="00D63596" w:rsidP="00420593">
            <w:pPr>
              <w:rPr>
                <w:rFonts w:cs="Calibri"/>
                <w:szCs w:val="24"/>
              </w:rPr>
            </w:pPr>
            <w:r w:rsidRPr="00D63596">
              <w:rPr>
                <w:rFonts w:cs="Calibri"/>
                <w:szCs w:val="24"/>
              </w:rPr>
              <w:t>thanhtv60277@fpt.edu.vn</w:t>
            </w:r>
          </w:p>
        </w:tc>
      </w:tr>
      <w:tr w:rsidR="002E6E1E" w:rsidRPr="002E6E1E" w:rsidTr="005000D2">
        <w:tc>
          <w:tcPr>
            <w:cnfStyle w:val="000010000000" w:firstRow="0" w:lastRow="0" w:firstColumn="0" w:lastColumn="0" w:oddVBand="1" w:evenVBand="0" w:oddHBand="0" w:evenHBand="0" w:firstRowFirstColumn="0" w:firstRowLastColumn="0" w:lastRowFirstColumn="0" w:lastRowLastColumn="0"/>
            <w:tcW w:w="2628" w:type="dxa"/>
          </w:tcPr>
          <w:p w:rsidR="005B2841" w:rsidRPr="002E6E1E" w:rsidRDefault="005B2841" w:rsidP="00420593">
            <w:pPr>
              <w:rPr>
                <w:rFonts w:cs="Calibri"/>
                <w:szCs w:val="24"/>
              </w:rPr>
            </w:pPr>
            <w:r w:rsidRPr="002E6E1E">
              <w:rPr>
                <w:rFonts w:cs="Calibri"/>
                <w:szCs w:val="24"/>
              </w:rPr>
              <w:t>Lê Quang Tú</w:t>
            </w:r>
          </w:p>
        </w:tc>
        <w:tc>
          <w:tcPr>
            <w:tcW w:w="2970" w:type="dxa"/>
          </w:tcPr>
          <w:p w:rsidR="005B2841" w:rsidRPr="002E6E1E" w:rsidRDefault="005B2841" w:rsidP="00420593">
            <w:pPr>
              <w:cnfStyle w:val="000000000000" w:firstRow="0" w:lastRow="0" w:firstColumn="0" w:lastColumn="0" w:oddVBand="0" w:evenVBand="0" w:oddHBand="0" w:evenHBand="0" w:firstRowFirstColumn="0" w:firstRowLastColumn="0" w:lastRowFirstColumn="0" w:lastRowLastColumn="0"/>
              <w:rPr>
                <w:rFonts w:cs="Calibri"/>
                <w:szCs w:val="24"/>
              </w:rPr>
            </w:pPr>
            <w:r w:rsidRPr="00927B58">
              <w:rPr>
                <w:rFonts w:cs="Calibri"/>
                <w:szCs w:val="24"/>
              </w:rPr>
              <w:t>Team Member</w:t>
            </w:r>
          </w:p>
        </w:tc>
        <w:tc>
          <w:tcPr>
            <w:cnfStyle w:val="000010000000" w:firstRow="0" w:lastRow="0" w:firstColumn="0" w:lastColumn="0" w:oddVBand="1" w:evenVBand="0" w:oddHBand="0" w:evenHBand="0" w:firstRowFirstColumn="0" w:firstRowLastColumn="0" w:lastRowFirstColumn="0" w:lastRowLastColumn="0"/>
            <w:tcW w:w="3978" w:type="dxa"/>
          </w:tcPr>
          <w:p w:rsidR="005B2841" w:rsidRPr="002E6E1E" w:rsidRDefault="005B2841" w:rsidP="005000D2">
            <w:pPr>
              <w:keepNext/>
              <w:rPr>
                <w:rFonts w:cs="Calibri"/>
                <w:szCs w:val="24"/>
              </w:rPr>
            </w:pPr>
            <w:r w:rsidRPr="00D63596">
              <w:rPr>
                <w:rFonts w:cs="Calibri"/>
                <w:szCs w:val="24"/>
              </w:rPr>
              <w:t>tulq60037@fpt.edu.vn</w:t>
            </w:r>
          </w:p>
        </w:tc>
      </w:tr>
    </w:tbl>
    <w:p w:rsidR="00141155" w:rsidRDefault="007C66F8" w:rsidP="005000D2">
      <w:pPr>
        <w:pStyle w:val="Caption"/>
        <w:spacing w:before="240"/>
        <w:jc w:val="center"/>
        <w:rPr>
          <w:noProof/>
        </w:rPr>
      </w:pPr>
      <w:r>
        <w:t xml:space="preserve">Table </w:t>
      </w:r>
      <w:r w:rsidR="005E043A">
        <w:fldChar w:fldCharType="begin"/>
      </w:r>
      <w:r w:rsidR="005E043A">
        <w:instrText xml:space="preserve"> SEQ Table \* ARABIC </w:instrText>
      </w:r>
      <w:r w:rsidR="005E043A">
        <w:fldChar w:fldCharType="separate"/>
      </w:r>
      <w:r w:rsidR="00095EF1">
        <w:rPr>
          <w:noProof/>
        </w:rPr>
        <w:t>1</w:t>
      </w:r>
      <w:r w:rsidR="005E043A">
        <w:rPr>
          <w:noProof/>
        </w:rPr>
        <w:fldChar w:fldCharType="end"/>
      </w:r>
      <w:r>
        <w:t xml:space="preserve"> - St</w:t>
      </w:r>
      <w:r>
        <w:rPr>
          <w:noProof/>
        </w:rPr>
        <w:t>ake Holders</w:t>
      </w:r>
    </w:p>
    <w:p w:rsidR="00141155" w:rsidRDefault="00141155">
      <w:pPr>
        <w:spacing w:after="0" w:line="240" w:lineRule="auto"/>
        <w:rPr>
          <w:b/>
          <w:bCs/>
          <w:noProof/>
          <w:color w:val="4F81BD" w:themeColor="accent1"/>
          <w:sz w:val="18"/>
          <w:szCs w:val="18"/>
        </w:rPr>
      </w:pPr>
      <w:r>
        <w:rPr>
          <w:noProof/>
        </w:rPr>
        <w:br w:type="page"/>
      </w:r>
    </w:p>
    <w:p w:rsidR="000D05A1" w:rsidRDefault="000D05A1" w:rsidP="00016C35">
      <w:pPr>
        <w:pStyle w:val="Heading1"/>
        <w:numPr>
          <w:ilvl w:val="0"/>
          <w:numId w:val="60"/>
        </w:numPr>
      </w:pPr>
      <w:bookmarkStart w:id="9" w:name="_Toc342822705"/>
      <w:bookmarkStart w:id="10" w:name="_Toc336515289"/>
      <w:r w:rsidRPr="000D05A1">
        <w:lastRenderedPageBreak/>
        <w:t>Software Project Management Plan</w:t>
      </w:r>
      <w:bookmarkEnd w:id="9"/>
    </w:p>
    <w:p w:rsidR="000D05A1" w:rsidRPr="00257CEE" w:rsidRDefault="000D05A1" w:rsidP="00C720D2">
      <w:pPr>
        <w:pStyle w:val="Heading11"/>
      </w:pPr>
      <w:bookmarkStart w:id="11" w:name="_Toc342822706"/>
      <w:r w:rsidRPr="00257CEE">
        <w:t>Problem Definition</w:t>
      </w:r>
      <w:bookmarkEnd w:id="10"/>
      <w:bookmarkEnd w:id="11"/>
    </w:p>
    <w:p w:rsidR="000D05A1" w:rsidRPr="00F66243" w:rsidRDefault="000D05A1" w:rsidP="00016C35">
      <w:pPr>
        <w:pStyle w:val="ListParagraph"/>
        <w:keepNext/>
        <w:keepLines/>
        <w:numPr>
          <w:ilvl w:val="0"/>
          <w:numId w:val="3"/>
        </w:numPr>
        <w:spacing w:before="240" w:after="160"/>
        <w:contextualSpacing w:val="0"/>
        <w:outlineLvl w:val="1"/>
        <w:rPr>
          <w:rFonts w:ascii="Cambria" w:eastAsia="MS Gothic" w:hAnsi="Cambria"/>
          <w:b/>
          <w:bCs/>
          <w:noProof/>
          <w:vanish/>
          <w:color w:val="4F81BD"/>
          <w:sz w:val="26"/>
          <w:szCs w:val="26"/>
        </w:rPr>
      </w:pPr>
      <w:bookmarkStart w:id="12" w:name="_Toc335815674"/>
      <w:bookmarkStart w:id="13" w:name="_Toc335815756"/>
      <w:bookmarkStart w:id="14" w:name="_Toc335824493"/>
      <w:bookmarkStart w:id="15" w:name="_Toc335824509"/>
      <w:bookmarkStart w:id="16" w:name="_Toc335824524"/>
      <w:bookmarkStart w:id="17" w:name="_Toc336515290"/>
      <w:bookmarkStart w:id="18" w:name="_Toc342674591"/>
      <w:bookmarkStart w:id="19" w:name="_Toc342674680"/>
      <w:bookmarkStart w:id="20" w:name="_Toc342674753"/>
      <w:bookmarkStart w:id="21" w:name="_Toc342674828"/>
      <w:bookmarkStart w:id="22" w:name="_Toc342675630"/>
      <w:bookmarkStart w:id="23" w:name="_Toc342675701"/>
      <w:bookmarkStart w:id="24" w:name="_Toc342675773"/>
      <w:bookmarkStart w:id="25" w:name="_Toc342675921"/>
      <w:bookmarkStart w:id="26" w:name="_Toc342676694"/>
      <w:bookmarkStart w:id="27" w:name="_Toc342676763"/>
      <w:bookmarkStart w:id="28" w:name="_Toc342676832"/>
      <w:bookmarkStart w:id="29" w:name="_Toc342677372"/>
      <w:bookmarkStart w:id="30" w:name="_Toc342677437"/>
      <w:bookmarkStart w:id="31" w:name="_Toc342684948"/>
      <w:bookmarkStart w:id="32" w:name="_Toc342685013"/>
      <w:bookmarkStart w:id="33" w:name="_Toc342818220"/>
      <w:bookmarkStart w:id="34" w:name="_Toc342818293"/>
      <w:bookmarkStart w:id="35" w:name="_Toc342818472"/>
      <w:bookmarkStart w:id="36" w:name="_Toc342818544"/>
      <w:bookmarkStart w:id="37" w:name="_Toc342818615"/>
      <w:bookmarkStart w:id="38" w:name="_Toc342822632"/>
      <w:bookmarkStart w:id="39" w:name="_Toc342822707"/>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0D05A1" w:rsidRPr="00F66243" w:rsidRDefault="000D05A1" w:rsidP="00016C35">
      <w:pPr>
        <w:pStyle w:val="ListParagraph"/>
        <w:keepNext/>
        <w:keepLines/>
        <w:numPr>
          <w:ilvl w:val="0"/>
          <w:numId w:val="3"/>
        </w:numPr>
        <w:spacing w:before="240" w:after="160"/>
        <w:contextualSpacing w:val="0"/>
        <w:outlineLvl w:val="1"/>
        <w:rPr>
          <w:rFonts w:ascii="Cambria" w:eastAsia="MS Gothic" w:hAnsi="Cambria"/>
          <w:b/>
          <w:bCs/>
          <w:noProof/>
          <w:vanish/>
          <w:color w:val="4F81BD"/>
          <w:sz w:val="26"/>
          <w:szCs w:val="26"/>
        </w:rPr>
      </w:pPr>
      <w:bookmarkStart w:id="40" w:name="_Toc335815675"/>
      <w:bookmarkStart w:id="41" w:name="_Toc335815757"/>
      <w:bookmarkStart w:id="42" w:name="_Toc335824494"/>
      <w:bookmarkStart w:id="43" w:name="_Toc335824510"/>
      <w:bookmarkStart w:id="44" w:name="_Toc335824525"/>
      <w:bookmarkStart w:id="45" w:name="_Toc336515291"/>
      <w:bookmarkStart w:id="46" w:name="_Toc342674592"/>
      <w:bookmarkStart w:id="47" w:name="_Toc342674681"/>
      <w:bookmarkStart w:id="48" w:name="_Toc342674754"/>
      <w:bookmarkStart w:id="49" w:name="_Toc342674829"/>
      <w:bookmarkStart w:id="50" w:name="_Toc342675631"/>
      <w:bookmarkStart w:id="51" w:name="_Toc342675702"/>
      <w:bookmarkStart w:id="52" w:name="_Toc342675774"/>
      <w:bookmarkStart w:id="53" w:name="_Toc342675922"/>
      <w:bookmarkStart w:id="54" w:name="_Toc342676695"/>
      <w:bookmarkStart w:id="55" w:name="_Toc342676764"/>
      <w:bookmarkStart w:id="56" w:name="_Toc342676833"/>
      <w:bookmarkStart w:id="57" w:name="_Toc342677373"/>
      <w:bookmarkStart w:id="58" w:name="_Toc342677438"/>
      <w:bookmarkStart w:id="59" w:name="_Toc342684949"/>
      <w:bookmarkStart w:id="60" w:name="_Toc342685014"/>
      <w:bookmarkStart w:id="61" w:name="_Toc342818221"/>
      <w:bookmarkStart w:id="62" w:name="_Toc342818294"/>
      <w:bookmarkStart w:id="63" w:name="_Toc342818473"/>
      <w:bookmarkStart w:id="64" w:name="_Toc342818545"/>
      <w:bookmarkStart w:id="65" w:name="_Toc342818616"/>
      <w:bookmarkStart w:id="66" w:name="_Toc342822633"/>
      <w:bookmarkStart w:id="67" w:name="_Toc342822708"/>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0D05A1" w:rsidRDefault="000D05A1" w:rsidP="00016C35">
      <w:pPr>
        <w:pStyle w:val="Heading2"/>
        <w:numPr>
          <w:ilvl w:val="2"/>
          <w:numId w:val="3"/>
        </w:numPr>
        <w:spacing w:after="160"/>
      </w:pPr>
      <w:bookmarkStart w:id="68" w:name="_Toc336515292"/>
      <w:bookmarkStart w:id="69" w:name="_Toc342822709"/>
      <w:r>
        <w:rPr>
          <w:noProof/>
        </w:rPr>
        <w:t>Name of this Capstone Project</w:t>
      </w:r>
      <w:bookmarkEnd w:id="68"/>
      <w:bookmarkEnd w:id="69"/>
    </w:p>
    <w:p w:rsidR="000D05A1" w:rsidRDefault="000D05A1" w:rsidP="000D05A1">
      <w:pPr>
        <w:spacing w:after="0"/>
        <w:ind w:left="720"/>
        <w:rPr>
          <w:b/>
        </w:rPr>
      </w:pPr>
      <w:r>
        <w:t>Project Full name:</w:t>
      </w:r>
      <w:r w:rsidRPr="00F6645A">
        <w:rPr>
          <w:b/>
        </w:rPr>
        <w:t xml:space="preserve"> Information System In Logistic Company</w:t>
      </w:r>
      <w:r>
        <w:t xml:space="preserve"> </w:t>
      </w:r>
    </w:p>
    <w:p w:rsidR="000D05A1" w:rsidRDefault="000D05A1" w:rsidP="000D05A1">
      <w:pPr>
        <w:spacing w:after="0"/>
        <w:ind w:left="720"/>
        <w:rPr>
          <w:b/>
        </w:rPr>
      </w:pPr>
      <w:r>
        <w:t xml:space="preserve">Project Code: </w:t>
      </w:r>
      <w:r>
        <w:rPr>
          <w:b/>
        </w:rPr>
        <w:t>HDMS (</w:t>
      </w:r>
      <w:r w:rsidRPr="008643FD">
        <w:rPr>
          <w:b/>
        </w:rPr>
        <w:t>Home Delivery Management System</w:t>
      </w:r>
      <w:r>
        <w:rPr>
          <w:b/>
        </w:rPr>
        <w:t>)</w:t>
      </w:r>
    </w:p>
    <w:p w:rsidR="000D05A1" w:rsidRDefault="000D05A1" w:rsidP="00016C35">
      <w:pPr>
        <w:pStyle w:val="Heading2"/>
        <w:numPr>
          <w:ilvl w:val="2"/>
          <w:numId w:val="3"/>
        </w:numPr>
        <w:spacing w:after="160"/>
      </w:pPr>
      <w:bookmarkStart w:id="70" w:name="_Toc336515293"/>
      <w:bookmarkStart w:id="71" w:name="_Toc342822710"/>
      <w:r>
        <w:t>Problem Abstract</w:t>
      </w:r>
      <w:bookmarkEnd w:id="70"/>
      <w:bookmarkEnd w:id="71"/>
    </w:p>
    <w:p w:rsidR="000D05A1" w:rsidRDefault="000D05A1" w:rsidP="000D05A1">
      <w:pPr>
        <w:ind w:left="720"/>
      </w:pPr>
      <w:r w:rsidRPr="003D3580">
        <w:t xml:space="preserve">TicTac is a company providing Home Delivery service for online and offline shops. </w:t>
      </w:r>
      <w:r>
        <w:t>T</w:t>
      </w:r>
      <w:r w:rsidRPr="003D3580">
        <w:t>he business consists of many complex processes</w:t>
      </w:r>
      <w:r>
        <w:t xml:space="preserve"> such as delivery booking, items tracking, task assigning, etc. To increase efficiency in work and compete with other service providers in the industry, the company needs a powerful information system that helps complete management tasks quickly and easily.</w:t>
      </w:r>
    </w:p>
    <w:p w:rsidR="000D05A1" w:rsidRDefault="000D05A1" w:rsidP="00016C35">
      <w:pPr>
        <w:pStyle w:val="Heading2"/>
        <w:numPr>
          <w:ilvl w:val="2"/>
          <w:numId w:val="3"/>
        </w:numPr>
        <w:spacing w:after="160"/>
      </w:pPr>
      <w:bookmarkStart w:id="72" w:name="_Toc336515294"/>
      <w:bookmarkStart w:id="73" w:name="_Toc342822711"/>
      <w:r>
        <w:t>Project Overview</w:t>
      </w:r>
      <w:bookmarkEnd w:id="72"/>
      <w:bookmarkEnd w:id="73"/>
    </w:p>
    <w:p w:rsidR="000D05A1" w:rsidRDefault="000D05A1" w:rsidP="00016C35">
      <w:pPr>
        <w:pStyle w:val="Heading3"/>
        <w:numPr>
          <w:ilvl w:val="3"/>
          <w:numId w:val="3"/>
        </w:numPr>
        <w:spacing w:after="160"/>
      </w:pPr>
      <w:bookmarkStart w:id="74" w:name="_Toc336515295"/>
      <w:bookmarkStart w:id="75" w:name="_Toc342822712"/>
      <w:r>
        <w:t>The Current System</w:t>
      </w:r>
      <w:bookmarkEnd w:id="74"/>
      <w:bookmarkEnd w:id="75"/>
    </w:p>
    <w:p w:rsidR="000D05A1" w:rsidRPr="00C512CA" w:rsidRDefault="000D05A1" w:rsidP="000D05A1">
      <w:pPr>
        <w:ind w:left="1080"/>
      </w:pPr>
      <w:r>
        <w:t>Currently, TicTac is not using any information system. All the tasks are done manually using paper and common software like Microsoft Word and Microsoft Excel. Customers are placing orders using phone calls or email.</w:t>
      </w:r>
    </w:p>
    <w:p w:rsidR="000D05A1" w:rsidRDefault="000D05A1" w:rsidP="00016C35">
      <w:pPr>
        <w:pStyle w:val="Heading3"/>
        <w:numPr>
          <w:ilvl w:val="3"/>
          <w:numId w:val="3"/>
        </w:numPr>
        <w:spacing w:after="160"/>
      </w:pPr>
      <w:bookmarkStart w:id="76" w:name="_Toc336515296"/>
      <w:bookmarkStart w:id="77" w:name="_Toc342822713"/>
      <w:r>
        <w:t>The Proposed System</w:t>
      </w:r>
      <w:bookmarkEnd w:id="76"/>
      <w:bookmarkEnd w:id="77"/>
    </w:p>
    <w:p w:rsidR="000D05A1" w:rsidRDefault="000D05A1" w:rsidP="000D05A1">
      <w:pPr>
        <w:ind w:left="1080"/>
      </w:pPr>
      <w:r>
        <w:t>HDMS is developed as a web-based system. Below features are provided to support the management process:</w:t>
      </w:r>
    </w:p>
    <w:p w:rsidR="000D05A1" w:rsidRDefault="000D05A1" w:rsidP="00016C35">
      <w:pPr>
        <w:pStyle w:val="ListParagraph"/>
        <w:numPr>
          <w:ilvl w:val="0"/>
          <w:numId w:val="4"/>
        </w:numPr>
        <w:spacing w:after="120"/>
        <w:ind w:left="1440"/>
        <w:contextualSpacing w:val="0"/>
      </w:pPr>
      <w:r w:rsidRPr="00C512CA">
        <w:rPr>
          <w:i/>
        </w:rPr>
        <w:t>Management</w:t>
      </w:r>
      <w:r>
        <w:t>: Customers, Staff, Orders, and others are managed easily through the system.</w:t>
      </w:r>
    </w:p>
    <w:p w:rsidR="000D05A1" w:rsidRDefault="000D05A1" w:rsidP="00016C35">
      <w:pPr>
        <w:pStyle w:val="ListParagraph"/>
        <w:numPr>
          <w:ilvl w:val="0"/>
          <w:numId w:val="4"/>
        </w:numPr>
        <w:spacing w:after="120"/>
        <w:ind w:left="1440"/>
        <w:contextualSpacing w:val="0"/>
      </w:pPr>
      <w:r w:rsidRPr="00C512CA">
        <w:rPr>
          <w:i/>
        </w:rPr>
        <w:t>Online Delivery Booking</w:t>
      </w:r>
      <w:r>
        <w:t>: Customers can book deliveries online using TicTac’s website. They can also manage and track all the deliveries they have booked.</w:t>
      </w:r>
    </w:p>
    <w:p w:rsidR="000D05A1" w:rsidRDefault="000D05A1" w:rsidP="00016C35">
      <w:pPr>
        <w:pStyle w:val="ListParagraph"/>
        <w:numPr>
          <w:ilvl w:val="0"/>
          <w:numId w:val="4"/>
        </w:numPr>
        <w:spacing w:after="120"/>
        <w:ind w:left="1440"/>
        <w:contextualSpacing w:val="0"/>
      </w:pPr>
      <w:r w:rsidRPr="00C512CA">
        <w:rPr>
          <w:i/>
        </w:rPr>
        <w:t>Collection and Delivery Planning</w:t>
      </w:r>
      <w:r>
        <w:t>: The system will help managers at the company to create good plans for collecting and delivering items which are able to help increase efficiency and reduce cost.</w:t>
      </w:r>
    </w:p>
    <w:p w:rsidR="000D05A1" w:rsidRDefault="000D05A1" w:rsidP="00016C35">
      <w:pPr>
        <w:pStyle w:val="ListParagraph"/>
        <w:numPr>
          <w:ilvl w:val="0"/>
          <w:numId w:val="4"/>
        </w:numPr>
        <w:spacing w:after="120"/>
        <w:ind w:left="1440"/>
        <w:contextualSpacing w:val="0"/>
      </w:pPr>
      <w:r w:rsidRPr="00C512CA">
        <w:rPr>
          <w:i/>
        </w:rPr>
        <w:t>Reporting</w:t>
      </w:r>
      <w:r>
        <w:rPr>
          <w:i/>
        </w:rPr>
        <w:t xml:space="preserve"> (future feature)</w:t>
      </w:r>
      <w:r>
        <w:t>: Daily, weekly, or any required type of report are created precisely and quickly by the system.</w:t>
      </w:r>
    </w:p>
    <w:p w:rsidR="000D05A1" w:rsidRDefault="000D05A1" w:rsidP="00016C35">
      <w:pPr>
        <w:pStyle w:val="Heading3"/>
        <w:numPr>
          <w:ilvl w:val="3"/>
          <w:numId w:val="3"/>
        </w:numPr>
        <w:spacing w:after="160"/>
      </w:pPr>
      <w:bookmarkStart w:id="78" w:name="_Toc336515297"/>
      <w:bookmarkStart w:id="79" w:name="_Toc342822714"/>
      <w:r w:rsidRPr="00C8491B">
        <w:t>Boundaries of the System</w:t>
      </w:r>
      <w:bookmarkEnd w:id="78"/>
      <w:bookmarkEnd w:id="79"/>
    </w:p>
    <w:p w:rsidR="000D05A1" w:rsidRDefault="000D05A1" w:rsidP="00016C35">
      <w:pPr>
        <w:pStyle w:val="ListParagraph"/>
        <w:numPr>
          <w:ilvl w:val="0"/>
          <w:numId w:val="5"/>
        </w:numPr>
        <w:spacing w:after="120"/>
        <w:contextualSpacing w:val="0"/>
      </w:pPr>
      <w:r>
        <w:t xml:space="preserve">The system is intended to use for TicTac Co. only. </w:t>
      </w:r>
    </w:p>
    <w:p w:rsidR="000D05A1" w:rsidRDefault="000D05A1" w:rsidP="00016C35">
      <w:pPr>
        <w:pStyle w:val="ListParagraph"/>
        <w:numPr>
          <w:ilvl w:val="0"/>
          <w:numId w:val="5"/>
        </w:numPr>
        <w:spacing w:after="120"/>
        <w:contextualSpacing w:val="0"/>
      </w:pPr>
      <w:r>
        <w:t>All the functions of the system are built based on the requirements from TicTac.</w:t>
      </w:r>
    </w:p>
    <w:p w:rsidR="000D05A1" w:rsidRPr="00C512CA" w:rsidRDefault="000D05A1" w:rsidP="00016C35">
      <w:pPr>
        <w:pStyle w:val="ListParagraph"/>
        <w:numPr>
          <w:ilvl w:val="0"/>
          <w:numId w:val="5"/>
        </w:numPr>
        <w:spacing w:after="120"/>
        <w:contextualSpacing w:val="0"/>
      </w:pPr>
      <w:r>
        <w:lastRenderedPageBreak/>
        <w:t>The system will be used only for managing the tasks related to the delivery process in TicTac. It does not include general management functions like accounting, customer relationship, salary managing, etc.</w:t>
      </w:r>
    </w:p>
    <w:p w:rsidR="000D05A1" w:rsidRDefault="000D05A1" w:rsidP="00016C35">
      <w:pPr>
        <w:pStyle w:val="Heading3"/>
        <w:numPr>
          <w:ilvl w:val="3"/>
          <w:numId w:val="3"/>
        </w:numPr>
        <w:spacing w:after="160"/>
      </w:pPr>
      <w:bookmarkStart w:id="80" w:name="_Toc336515298"/>
      <w:bookmarkStart w:id="81" w:name="_Toc342822715"/>
      <w:r w:rsidRPr="00C8491B">
        <w:t>Development Environment</w:t>
      </w:r>
      <w:bookmarkEnd w:id="80"/>
      <w:bookmarkEnd w:id="81"/>
    </w:p>
    <w:p w:rsidR="000D05A1" w:rsidRPr="00225581" w:rsidRDefault="000D05A1" w:rsidP="000D05A1">
      <w:pPr>
        <w:ind w:left="1080"/>
        <w:rPr>
          <w:b/>
          <w:i/>
        </w:rPr>
      </w:pPr>
      <w:r w:rsidRPr="00225581">
        <w:rPr>
          <w:b/>
          <w:i/>
        </w:rPr>
        <w:t>Hardware Requirements:</w:t>
      </w:r>
    </w:p>
    <w:p w:rsidR="000D05A1" w:rsidRPr="00225581" w:rsidRDefault="000D05A1" w:rsidP="00016C35">
      <w:pPr>
        <w:pStyle w:val="ListParagraph"/>
        <w:numPr>
          <w:ilvl w:val="0"/>
          <w:numId w:val="6"/>
        </w:numPr>
        <w:spacing w:after="120"/>
        <w:contextualSpacing w:val="0"/>
      </w:pPr>
      <w:r w:rsidRPr="002413DC">
        <w:rPr>
          <w:rFonts w:cs="Calibri"/>
          <w:sz w:val="24"/>
          <w:szCs w:val="24"/>
        </w:rPr>
        <w:t>Personal computers for developing with the minimum configuration: 2 G</w:t>
      </w:r>
      <w:r>
        <w:rPr>
          <w:rFonts w:cs="Calibri"/>
          <w:sz w:val="24"/>
          <w:szCs w:val="24"/>
        </w:rPr>
        <w:t>B</w:t>
      </w:r>
      <w:r w:rsidRPr="002413DC">
        <w:rPr>
          <w:rFonts w:cs="Calibri"/>
          <w:sz w:val="24"/>
          <w:szCs w:val="24"/>
        </w:rPr>
        <w:t xml:space="preserve"> of RAM, </w:t>
      </w:r>
      <w:r>
        <w:rPr>
          <w:rFonts w:cs="Calibri"/>
          <w:sz w:val="24"/>
          <w:szCs w:val="24"/>
        </w:rPr>
        <w:t>4</w:t>
      </w:r>
      <w:r w:rsidRPr="002413DC">
        <w:rPr>
          <w:rFonts w:cs="Calibri"/>
          <w:sz w:val="24"/>
          <w:szCs w:val="24"/>
        </w:rPr>
        <w:t>0G</w:t>
      </w:r>
      <w:r>
        <w:rPr>
          <w:rFonts w:cs="Calibri"/>
          <w:sz w:val="24"/>
          <w:szCs w:val="24"/>
        </w:rPr>
        <w:t>B</w:t>
      </w:r>
      <w:r w:rsidRPr="002413DC">
        <w:rPr>
          <w:rFonts w:cs="Calibri"/>
          <w:sz w:val="24"/>
          <w:szCs w:val="24"/>
        </w:rPr>
        <w:t xml:space="preserve"> of hard disk, Core 2 Duo 2.0 GHz</w:t>
      </w:r>
    </w:p>
    <w:p w:rsidR="000D05A1" w:rsidRPr="00225581" w:rsidRDefault="000D05A1" w:rsidP="000D05A1">
      <w:pPr>
        <w:spacing w:before="360"/>
        <w:ind w:left="1080"/>
        <w:rPr>
          <w:b/>
          <w:i/>
        </w:rPr>
      </w:pPr>
      <w:r w:rsidRPr="00225581">
        <w:rPr>
          <w:b/>
          <w:i/>
        </w:rPr>
        <w:t>Software Requirements:</w:t>
      </w:r>
    </w:p>
    <w:p w:rsidR="000D05A1" w:rsidRDefault="000D05A1" w:rsidP="00016C35">
      <w:pPr>
        <w:pStyle w:val="ListParagraph"/>
        <w:numPr>
          <w:ilvl w:val="0"/>
          <w:numId w:val="6"/>
        </w:numPr>
        <w:spacing w:after="0"/>
        <w:contextualSpacing w:val="0"/>
      </w:pPr>
      <w:r>
        <w:t>Operating system: Windows 7</w:t>
      </w:r>
    </w:p>
    <w:p w:rsidR="000D05A1" w:rsidRDefault="000D05A1" w:rsidP="00016C35">
      <w:pPr>
        <w:pStyle w:val="ListParagraph"/>
        <w:numPr>
          <w:ilvl w:val="0"/>
          <w:numId w:val="6"/>
        </w:numPr>
        <w:spacing w:after="0"/>
        <w:contextualSpacing w:val="0"/>
      </w:pPr>
      <w:r>
        <w:t>IDE: Visual Studio 2010 SP1</w:t>
      </w:r>
    </w:p>
    <w:p w:rsidR="000D05A1" w:rsidRDefault="000D05A1" w:rsidP="00016C35">
      <w:pPr>
        <w:pStyle w:val="ListParagraph"/>
        <w:numPr>
          <w:ilvl w:val="0"/>
          <w:numId w:val="6"/>
        </w:numPr>
        <w:spacing w:after="0"/>
        <w:contextualSpacing w:val="0"/>
      </w:pPr>
      <w:r>
        <w:t>Microsoft Office (Word, Excel)</w:t>
      </w:r>
    </w:p>
    <w:p w:rsidR="000D05A1" w:rsidRDefault="000D05A1" w:rsidP="00016C35">
      <w:pPr>
        <w:pStyle w:val="ListParagraph"/>
        <w:numPr>
          <w:ilvl w:val="0"/>
          <w:numId w:val="6"/>
        </w:numPr>
        <w:spacing w:after="0"/>
        <w:contextualSpacing w:val="0"/>
      </w:pPr>
      <w:r>
        <w:t>DBMS: SQL Server 2008 R2 Express</w:t>
      </w:r>
    </w:p>
    <w:p w:rsidR="000D05A1" w:rsidRDefault="000D05A1" w:rsidP="00016C35">
      <w:pPr>
        <w:pStyle w:val="ListParagraph"/>
        <w:numPr>
          <w:ilvl w:val="0"/>
          <w:numId w:val="6"/>
        </w:numPr>
        <w:spacing w:after="0"/>
        <w:contextualSpacing w:val="0"/>
      </w:pPr>
      <w:r>
        <w:t>Source Control: SVN</w:t>
      </w:r>
    </w:p>
    <w:p w:rsidR="000D05A1" w:rsidRDefault="000D05A1" w:rsidP="00016C35">
      <w:pPr>
        <w:pStyle w:val="ListParagraph"/>
        <w:numPr>
          <w:ilvl w:val="0"/>
          <w:numId w:val="6"/>
        </w:numPr>
        <w:spacing w:after="0"/>
        <w:contextualSpacing w:val="0"/>
      </w:pPr>
      <w:r>
        <w:t>Browser: Chrome/Firefox</w:t>
      </w:r>
    </w:p>
    <w:p w:rsidR="000D05A1" w:rsidRDefault="000D05A1" w:rsidP="000D05A1">
      <w:pPr>
        <w:spacing w:after="0" w:line="240" w:lineRule="auto"/>
        <w:rPr>
          <w:rFonts w:ascii="Cambria" w:eastAsia="MS Gothic" w:hAnsi="Cambria"/>
          <w:b/>
          <w:bCs/>
          <w:noProof/>
          <w:color w:val="365F91"/>
          <w:sz w:val="28"/>
          <w:szCs w:val="28"/>
        </w:rPr>
      </w:pPr>
    </w:p>
    <w:p w:rsidR="000D05A1" w:rsidRDefault="000D05A1" w:rsidP="00C720D2">
      <w:pPr>
        <w:pStyle w:val="Heading11"/>
      </w:pPr>
      <w:bookmarkStart w:id="82" w:name="_Toc336515299"/>
      <w:bookmarkStart w:id="83" w:name="_Toc342822716"/>
      <w:r w:rsidRPr="002F74AD">
        <w:t>Project organization</w:t>
      </w:r>
      <w:bookmarkEnd w:id="82"/>
      <w:bookmarkEnd w:id="83"/>
    </w:p>
    <w:p w:rsidR="00B26FDE" w:rsidRDefault="00B26FDE" w:rsidP="002724DF">
      <w:pPr>
        <w:pStyle w:val="Heading111"/>
      </w:pPr>
      <w:bookmarkStart w:id="84" w:name="_Toc342822717"/>
      <w:r w:rsidRPr="002724DF">
        <w:t>Software</w:t>
      </w:r>
      <w:r>
        <w:t xml:space="preserve"> Development Process Model</w:t>
      </w:r>
      <w:bookmarkStart w:id="85" w:name="_Toc342674691"/>
      <w:bookmarkStart w:id="86" w:name="_Toc342674764"/>
      <w:bookmarkStart w:id="87" w:name="_Toc342674839"/>
      <w:bookmarkStart w:id="88" w:name="_Toc342675641"/>
      <w:bookmarkStart w:id="89" w:name="_Toc342675712"/>
      <w:bookmarkStart w:id="90" w:name="_Toc342675784"/>
      <w:bookmarkStart w:id="91" w:name="_Toc342675932"/>
      <w:bookmarkStart w:id="92" w:name="_Toc342676705"/>
      <w:bookmarkStart w:id="93" w:name="_Toc342676774"/>
      <w:bookmarkStart w:id="94" w:name="_Toc342676843"/>
      <w:bookmarkEnd w:id="84"/>
      <w:bookmarkEnd w:id="85"/>
      <w:bookmarkEnd w:id="86"/>
      <w:bookmarkEnd w:id="87"/>
      <w:bookmarkEnd w:id="88"/>
      <w:bookmarkEnd w:id="89"/>
      <w:bookmarkEnd w:id="90"/>
      <w:bookmarkEnd w:id="91"/>
      <w:bookmarkEnd w:id="92"/>
      <w:bookmarkEnd w:id="93"/>
      <w:bookmarkEnd w:id="94"/>
    </w:p>
    <w:p w:rsidR="000D05A1" w:rsidRDefault="000D05A1" w:rsidP="000D05A1">
      <w:pPr>
        <w:ind w:left="720"/>
      </w:pPr>
      <w:r w:rsidRPr="008A798A">
        <w:t>Due to specific characteristics of a Capstone project, the model we use for developing this project is Waterfall model.</w:t>
      </w:r>
    </w:p>
    <w:p w:rsidR="00CA02FA" w:rsidRDefault="00CA02FA" w:rsidP="00E62AF0">
      <w:pPr>
        <w:keepNext/>
        <w:spacing w:after="0" w:line="240" w:lineRule="auto"/>
        <w:ind w:left="540"/>
      </w:pPr>
      <w:r>
        <w:rPr>
          <w:noProof/>
          <w:lang w:eastAsia="ja-JP"/>
        </w:rPr>
        <w:drawing>
          <wp:inline distT="0" distB="0" distL="0" distR="0" wp14:anchorId="6FA655BB" wp14:editId="5B33CA83">
            <wp:extent cx="4553585" cy="3246755"/>
            <wp:effectExtent l="190500" t="190500" r="189865" b="1822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53585" cy="3246755"/>
                    </a:xfrm>
                    <a:prstGeom prst="rect">
                      <a:avLst/>
                    </a:prstGeom>
                    <a:ln>
                      <a:noFill/>
                    </a:ln>
                    <a:effectLst>
                      <a:outerShdw blurRad="190500" algn="tl" rotWithShape="0">
                        <a:srgbClr val="000000">
                          <a:alpha val="70000"/>
                        </a:srgbClr>
                      </a:outerShdw>
                    </a:effectLst>
                  </pic:spPr>
                </pic:pic>
              </a:graphicData>
            </a:graphic>
          </wp:inline>
        </w:drawing>
      </w:r>
    </w:p>
    <w:p w:rsidR="00CA02FA" w:rsidRDefault="00CA02FA" w:rsidP="00E62AF0">
      <w:pPr>
        <w:pStyle w:val="Caption"/>
        <w:jc w:val="center"/>
      </w:pPr>
      <w:r>
        <w:t xml:space="preserve">Figure </w:t>
      </w:r>
      <w:r>
        <w:fldChar w:fldCharType="begin"/>
      </w:r>
      <w:r>
        <w:instrText xml:space="preserve"> SEQ Figure \* ARABIC </w:instrText>
      </w:r>
      <w:r>
        <w:fldChar w:fldCharType="separate"/>
      </w:r>
      <w:r w:rsidR="00095EF1">
        <w:rPr>
          <w:noProof/>
        </w:rPr>
        <w:t>1</w:t>
      </w:r>
      <w:r>
        <w:fldChar w:fldCharType="end"/>
      </w:r>
      <w:r>
        <w:t xml:space="preserve"> - Waterfall Model</w:t>
      </w:r>
    </w:p>
    <w:p w:rsidR="000D05A1" w:rsidRDefault="000D05A1" w:rsidP="002724DF">
      <w:pPr>
        <w:pStyle w:val="Heading111"/>
      </w:pPr>
      <w:bookmarkStart w:id="95" w:name="_Toc336515301"/>
      <w:bookmarkStart w:id="96" w:name="_Toc342822718"/>
      <w:r w:rsidRPr="00305956">
        <w:lastRenderedPageBreak/>
        <w:t>Roles and Responsibilities</w:t>
      </w:r>
      <w:bookmarkEnd w:id="95"/>
      <w:bookmarkEnd w:id="96"/>
    </w:p>
    <w:tbl>
      <w:tblPr>
        <w:tblStyle w:val="LightList"/>
        <w:tblW w:w="9329" w:type="dxa"/>
        <w:tblLook w:val="0020" w:firstRow="1" w:lastRow="0" w:firstColumn="0" w:lastColumn="0" w:noHBand="0" w:noVBand="0"/>
      </w:tblPr>
      <w:tblGrid>
        <w:gridCol w:w="2849"/>
        <w:gridCol w:w="1939"/>
        <w:gridCol w:w="4541"/>
      </w:tblGrid>
      <w:tr w:rsidR="000D05A1" w:rsidRPr="002D500A" w:rsidTr="009C1BCC">
        <w:trPr>
          <w:cnfStyle w:val="100000000000" w:firstRow="1" w:lastRow="0" w:firstColumn="0" w:lastColumn="0" w:oddVBand="0" w:evenVBand="0" w:oddHBand="0" w:evenHBand="0" w:firstRowFirstColumn="0" w:firstRowLastColumn="0" w:lastRowFirstColumn="0" w:lastRowLastColumn="0"/>
          <w:trHeight w:val="434"/>
        </w:trPr>
        <w:tc>
          <w:tcPr>
            <w:cnfStyle w:val="000010000000" w:firstRow="0" w:lastRow="0" w:firstColumn="0" w:lastColumn="0" w:oddVBand="1" w:evenVBand="0" w:oddHBand="0" w:evenHBand="0" w:firstRowFirstColumn="0" w:firstRowLastColumn="0" w:lastRowFirstColumn="0" w:lastRowLastColumn="0"/>
            <w:tcW w:w="2849" w:type="dxa"/>
            <w:hideMark/>
          </w:tcPr>
          <w:p w:rsidR="000D05A1" w:rsidRPr="002D500A" w:rsidRDefault="000D05A1" w:rsidP="009C1BCC">
            <w:pPr>
              <w:tabs>
                <w:tab w:val="left" w:leader="dot" w:pos="1080"/>
                <w:tab w:val="center" w:leader="dot" w:pos="4860"/>
                <w:tab w:val="decimal" w:leader="dot" w:pos="6840"/>
                <w:tab w:val="right" w:leader="dot" w:pos="9180"/>
              </w:tabs>
              <w:spacing w:before="120"/>
              <w:rPr>
                <w:rFonts w:cs="Calibri"/>
                <w:sz w:val="24"/>
                <w:szCs w:val="24"/>
              </w:rPr>
            </w:pPr>
            <w:r w:rsidRPr="002D500A">
              <w:rPr>
                <w:rFonts w:cs="Calibri"/>
                <w:sz w:val="24"/>
                <w:szCs w:val="24"/>
              </w:rPr>
              <w:t>Full name</w:t>
            </w:r>
          </w:p>
        </w:tc>
        <w:tc>
          <w:tcPr>
            <w:tcW w:w="1939" w:type="dxa"/>
            <w:hideMark/>
          </w:tcPr>
          <w:p w:rsidR="000D05A1" w:rsidRPr="002D500A" w:rsidRDefault="000D05A1" w:rsidP="009C1BCC">
            <w:pPr>
              <w:tabs>
                <w:tab w:val="left" w:leader="dot" w:pos="1080"/>
                <w:tab w:val="center" w:leader="dot" w:pos="4860"/>
                <w:tab w:val="decimal" w:leader="dot" w:pos="6840"/>
                <w:tab w:val="right" w:leader="dot" w:pos="9180"/>
              </w:tabs>
              <w:spacing w:before="120"/>
              <w:cnfStyle w:val="100000000000" w:firstRow="1" w:lastRow="0" w:firstColumn="0" w:lastColumn="0" w:oddVBand="0" w:evenVBand="0" w:oddHBand="0" w:evenHBand="0" w:firstRowFirstColumn="0" w:firstRowLastColumn="0" w:lastRowFirstColumn="0" w:lastRowLastColumn="0"/>
              <w:rPr>
                <w:rFonts w:cs="Calibri"/>
                <w:sz w:val="24"/>
                <w:szCs w:val="24"/>
              </w:rPr>
            </w:pPr>
            <w:r w:rsidRPr="002D500A">
              <w:rPr>
                <w:rFonts w:cs="Calibri"/>
                <w:sz w:val="24"/>
                <w:szCs w:val="24"/>
              </w:rPr>
              <w:t>Role in Group</w:t>
            </w:r>
          </w:p>
        </w:tc>
        <w:tc>
          <w:tcPr>
            <w:cnfStyle w:val="000010000000" w:firstRow="0" w:lastRow="0" w:firstColumn="0" w:lastColumn="0" w:oddVBand="1" w:evenVBand="0" w:oddHBand="0" w:evenHBand="0" w:firstRowFirstColumn="0" w:firstRowLastColumn="0" w:lastRowFirstColumn="0" w:lastRowLastColumn="0"/>
            <w:tcW w:w="4541" w:type="dxa"/>
          </w:tcPr>
          <w:p w:rsidR="000D05A1" w:rsidRPr="002D500A" w:rsidRDefault="000D05A1" w:rsidP="009C1BCC">
            <w:pPr>
              <w:tabs>
                <w:tab w:val="left" w:leader="dot" w:pos="1080"/>
                <w:tab w:val="center" w:leader="dot" w:pos="4860"/>
                <w:tab w:val="decimal" w:leader="dot" w:pos="6840"/>
                <w:tab w:val="right" w:leader="dot" w:pos="9180"/>
              </w:tabs>
              <w:spacing w:before="120"/>
              <w:rPr>
                <w:rFonts w:cs="Calibri"/>
                <w:sz w:val="24"/>
                <w:szCs w:val="24"/>
              </w:rPr>
            </w:pPr>
            <w:r w:rsidRPr="002D500A">
              <w:rPr>
                <w:rFonts w:cs="Calibri"/>
                <w:sz w:val="24"/>
                <w:szCs w:val="24"/>
              </w:rPr>
              <w:t>Responsibilities</w:t>
            </w:r>
          </w:p>
        </w:tc>
      </w:tr>
      <w:tr w:rsidR="000D05A1" w:rsidRPr="002413DC" w:rsidTr="009C1BCC">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849" w:type="dxa"/>
          </w:tcPr>
          <w:p w:rsidR="000D05A1" w:rsidRPr="002413DC" w:rsidRDefault="000D05A1" w:rsidP="009C1BCC">
            <w:pPr>
              <w:tabs>
                <w:tab w:val="left" w:leader="dot" w:pos="1080"/>
                <w:tab w:val="center" w:leader="dot" w:pos="4860"/>
                <w:tab w:val="decimal" w:leader="dot" w:pos="6840"/>
                <w:tab w:val="right" w:leader="dot" w:pos="9180"/>
              </w:tabs>
              <w:spacing w:before="120"/>
              <w:rPr>
                <w:rFonts w:cs="Calibri"/>
                <w:sz w:val="24"/>
                <w:szCs w:val="24"/>
              </w:rPr>
            </w:pPr>
            <w:r>
              <w:rPr>
                <w:rFonts w:cs="Calibri"/>
                <w:sz w:val="24"/>
                <w:szCs w:val="24"/>
              </w:rPr>
              <w:t>Lâm Hữu Khánh Phương</w:t>
            </w:r>
          </w:p>
        </w:tc>
        <w:tc>
          <w:tcPr>
            <w:tcW w:w="1939" w:type="dxa"/>
          </w:tcPr>
          <w:p w:rsidR="000D05A1" w:rsidRPr="002413DC" w:rsidRDefault="000D05A1" w:rsidP="009C1BCC">
            <w:pPr>
              <w:tabs>
                <w:tab w:val="left" w:leader="dot" w:pos="1080"/>
                <w:tab w:val="center" w:leader="dot" w:pos="4860"/>
                <w:tab w:val="decimal" w:leader="dot" w:pos="6840"/>
                <w:tab w:val="right" w:leader="dot" w:pos="9180"/>
              </w:tabs>
              <w:spacing w:before="120"/>
              <w:cnfStyle w:val="000000100000" w:firstRow="0" w:lastRow="0" w:firstColumn="0" w:lastColumn="0" w:oddVBand="0" w:evenVBand="0" w:oddHBand="1" w:evenHBand="0" w:firstRowFirstColumn="0" w:firstRowLastColumn="0" w:lastRowFirstColumn="0" w:lastRowLastColumn="0"/>
              <w:rPr>
                <w:rFonts w:cs="Calibri"/>
                <w:sz w:val="24"/>
                <w:szCs w:val="24"/>
              </w:rPr>
            </w:pPr>
            <w:r>
              <w:rPr>
                <w:rFonts w:cs="Calibri"/>
                <w:sz w:val="24"/>
                <w:szCs w:val="24"/>
              </w:rPr>
              <w:t>Supervisor</w:t>
            </w:r>
          </w:p>
        </w:tc>
        <w:tc>
          <w:tcPr>
            <w:cnfStyle w:val="000010000000" w:firstRow="0" w:lastRow="0" w:firstColumn="0" w:lastColumn="0" w:oddVBand="1" w:evenVBand="0" w:oddHBand="0" w:evenHBand="0" w:firstRowFirstColumn="0" w:firstRowLastColumn="0" w:lastRowFirstColumn="0" w:lastRowLastColumn="0"/>
            <w:tcW w:w="4541" w:type="dxa"/>
          </w:tcPr>
          <w:p w:rsidR="000D05A1" w:rsidRPr="00077910" w:rsidRDefault="000D05A1" w:rsidP="00016C35">
            <w:pPr>
              <w:pStyle w:val="ListParagraph"/>
              <w:numPr>
                <w:ilvl w:val="0"/>
                <w:numId w:val="7"/>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Tracking &amp; managing progress</w:t>
            </w:r>
          </w:p>
          <w:p w:rsidR="000D05A1" w:rsidRPr="00077910" w:rsidRDefault="000D05A1" w:rsidP="00016C35">
            <w:pPr>
              <w:pStyle w:val="ListParagraph"/>
              <w:numPr>
                <w:ilvl w:val="0"/>
                <w:numId w:val="7"/>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Advising Idea &amp; solutions</w:t>
            </w:r>
          </w:p>
          <w:p w:rsidR="000D05A1" w:rsidRPr="00077910" w:rsidRDefault="000D05A1" w:rsidP="00016C35">
            <w:pPr>
              <w:pStyle w:val="ListParagraph"/>
              <w:numPr>
                <w:ilvl w:val="0"/>
                <w:numId w:val="7"/>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Suggesting &amp; supporting in technologies</w:t>
            </w:r>
          </w:p>
        </w:tc>
      </w:tr>
      <w:tr w:rsidR="000D05A1" w:rsidRPr="002413DC" w:rsidTr="009C1BCC">
        <w:trPr>
          <w:trHeight w:val="20"/>
        </w:trPr>
        <w:tc>
          <w:tcPr>
            <w:cnfStyle w:val="000010000000" w:firstRow="0" w:lastRow="0" w:firstColumn="0" w:lastColumn="0" w:oddVBand="1" w:evenVBand="0" w:oddHBand="0" w:evenHBand="0" w:firstRowFirstColumn="0" w:firstRowLastColumn="0" w:lastRowFirstColumn="0" w:lastRowLastColumn="0"/>
            <w:tcW w:w="2849" w:type="dxa"/>
            <w:hideMark/>
          </w:tcPr>
          <w:p w:rsidR="000D05A1" w:rsidRPr="002413DC" w:rsidRDefault="000D05A1" w:rsidP="009C1BCC">
            <w:pPr>
              <w:tabs>
                <w:tab w:val="left" w:leader="dot" w:pos="1080"/>
                <w:tab w:val="center" w:leader="dot" w:pos="4860"/>
                <w:tab w:val="decimal" w:leader="dot" w:pos="6840"/>
                <w:tab w:val="right" w:leader="dot" w:pos="9180"/>
              </w:tabs>
              <w:spacing w:before="120"/>
              <w:rPr>
                <w:rFonts w:cs="Calibri"/>
                <w:sz w:val="24"/>
                <w:szCs w:val="24"/>
              </w:rPr>
            </w:pPr>
            <w:r>
              <w:rPr>
                <w:rFonts w:cs="Calibri"/>
                <w:sz w:val="24"/>
                <w:szCs w:val="24"/>
              </w:rPr>
              <w:t>Lê Anh Đảo</w:t>
            </w:r>
          </w:p>
        </w:tc>
        <w:tc>
          <w:tcPr>
            <w:tcW w:w="1939" w:type="dxa"/>
            <w:hideMark/>
          </w:tcPr>
          <w:p w:rsidR="000D05A1" w:rsidRPr="002413DC" w:rsidRDefault="000D05A1" w:rsidP="009C1BCC">
            <w:pPr>
              <w:tabs>
                <w:tab w:val="left" w:leader="dot" w:pos="1080"/>
                <w:tab w:val="center" w:leader="dot" w:pos="4860"/>
                <w:tab w:val="decimal" w:leader="dot" w:pos="6840"/>
                <w:tab w:val="right" w:leader="dot" w:pos="9180"/>
              </w:tabs>
              <w:spacing w:before="120"/>
              <w:cnfStyle w:val="000000000000" w:firstRow="0" w:lastRow="0" w:firstColumn="0" w:lastColumn="0" w:oddVBand="0" w:evenVBand="0" w:oddHBand="0" w:evenHBand="0" w:firstRowFirstColumn="0" w:firstRowLastColumn="0" w:lastRowFirstColumn="0" w:lastRowLastColumn="0"/>
              <w:rPr>
                <w:rFonts w:cs="Calibri"/>
                <w:sz w:val="24"/>
                <w:szCs w:val="24"/>
              </w:rPr>
            </w:pPr>
            <w:r w:rsidRPr="002413DC">
              <w:rPr>
                <w:rFonts w:cs="Calibri"/>
                <w:sz w:val="24"/>
                <w:szCs w:val="24"/>
              </w:rPr>
              <w:t xml:space="preserve">Team Leader, Developer, </w:t>
            </w:r>
            <w:r>
              <w:rPr>
                <w:rFonts w:cs="Calibri"/>
                <w:sz w:val="24"/>
                <w:szCs w:val="24"/>
              </w:rPr>
              <w:t>Business Analyst, Tester, QA</w:t>
            </w:r>
          </w:p>
        </w:tc>
        <w:tc>
          <w:tcPr>
            <w:cnfStyle w:val="000010000000" w:firstRow="0" w:lastRow="0" w:firstColumn="0" w:lastColumn="0" w:oddVBand="1" w:evenVBand="0" w:oddHBand="0" w:evenHBand="0" w:firstRowFirstColumn="0" w:firstRowLastColumn="0" w:lastRowFirstColumn="0" w:lastRowLastColumn="0"/>
            <w:tcW w:w="4541" w:type="dxa"/>
          </w:tcPr>
          <w:p w:rsidR="000D05A1" w:rsidRPr="00077910" w:rsidRDefault="000D05A1" w:rsidP="00016C35">
            <w:pPr>
              <w:pStyle w:val="ListParagraph"/>
              <w:numPr>
                <w:ilvl w:val="0"/>
                <w:numId w:val="8"/>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 xml:space="preserve">Tracking &amp; managing progress </w:t>
            </w:r>
          </w:p>
          <w:p w:rsidR="000D05A1" w:rsidRPr="00077910" w:rsidRDefault="000D05A1" w:rsidP="00016C35">
            <w:pPr>
              <w:pStyle w:val="ListParagraph"/>
              <w:numPr>
                <w:ilvl w:val="0"/>
                <w:numId w:val="8"/>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Designing database</w:t>
            </w:r>
          </w:p>
          <w:p w:rsidR="000D05A1" w:rsidRPr="00077910" w:rsidRDefault="000D05A1" w:rsidP="00016C35">
            <w:pPr>
              <w:pStyle w:val="ListParagraph"/>
              <w:numPr>
                <w:ilvl w:val="0"/>
                <w:numId w:val="8"/>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Creating coding framework</w:t>
            </w:r>
          </w:p>
          <w:p w:rsidR="000D05A1" w:rsidRPr="00077910" w:rsidRDefault="000D05A1" w:rsidP="00016C35">
            <w:pPr>
              <w:pStyle w:val="ListParagraph"/>
              <w:numPr>
                <w:ilvl w:val="0"/>
                <w:numId w:val="8"/>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 xml:space="preserve">Analyzing requirements </w:t>
            </w:r>
          </w:p>
          <w:p w:rsidR="000D05A1" w:rsidRPr="00077910" w:rsidRDefault="000D05A1" w:rsidP="00016C35">
            <w:pPr>
              <w:pStyle w:val="ListParagraph"/>
              <w:numPr>
                <w:ilvl w:val="0"/>
                <w:numId w:val="8"/>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Planning &amp; scheduling</w:t>
            </w:r>
          </w:p>
          <w:p w:rsidR="000D05A1" w:rsidRPr="00077910" w:rsidRDefault="000D05A1" w:rsidP="00016C35">
            <w:pPr>
              <w:pStyle w:val="ListParagraph"/>
              <w:numPr>
                <w:ilvl w:val="0"/>
                <w:numId w:val="8"/>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Coding</w:t>
            </w:r>
          </w:p>
          <w:p w:rsidR="000D05A1" w:rsidRPr="00077910" w:rsidRDefault="000D05A1" w:rsidP="00016C35">
            <w:pPr>
              <w:pStyle w:val="ListParagraph"/>
              <w:numPr>
                <w:ilvl w:val="0"/>
                <w:numId w:val="8"/>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Testing</w:t>
            </w:r>
          </w:p>
          <w:p w:rsidR="000D05A1" w:rsidRPr="00077910" w:rsidRDefault="000D05A1" w:rsidP="00016C35">
            <w:pPr>
              <w:pStyle w:val="ListParagraph"/>
              <w:numPr>
                <w:ilvl w:val="0"/>
                <w:numId w:val="8"/>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Writing documents &amp; reports</w:t>
            </w:r>
          </w:p>
        </w:tc>
      </w:tr>
      <w:tr w:rsidR="000D05A1" w:rsidRPr="002413DC" w:rsidTr="009C1BCC">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849" w:type="dxa"/>
            <w:hideMark/>
          </w:tcPr>
          <w:p w:rsidR="000D05A1" w:rsidRPr="002413DC" w:rsidRDefault="000D05A1" w:rsidP="009C1BCC">
            <w:pPr>
              <w:tabs>
                <w:tab w:val="left" w:leader="dot" w:pos="1080"/>
                <w:tab w:val="center" w:leader="dot" w:pos="4860"/>
                <w:tab w:val="decimal" w:leader="dot" w:pos="6840"/>
                <w:tab w:val="right" w:leader="dot" w:pos="9180"/>
              </w:tabs>
              <w:spacing w:before="120"/>
              <w:rPr>
                <w:rFonts w:cs="Calibri"/>
                <w:sz w:val="24"/>
                <w:szCs w:val="24"/>
              </w:rPr>
            </w:pPr>
            <w:r>
              <w:rPr>
                <w:rFonts w:cs="Calibri"/>
                <w:sz w:val="24"/>
                <w:szCs w:val="24"/>
              </w:rPr>
              <w:t>Nguyễn Bá Linh</w:t>
            </w:r>
          </w:p>
        </w:tc>
        <w:tc>
          <w:tcPr>
            <w:tcW w:w="1939" w:type="dxa"/>
            <w:hideMark/>
          </w:tcPr>
          <w:p w:rsidR="000D05A1" w:rsidRPr="002413DC" w:rsidRDefault="000D05A1" w:rsidP="009C1BCC">
            <w:pPr>
              <w:tabs>
                <w:tab w:val="left" w:leader="dot" w:pos="1080"/>
                <w:tab w:val="center" w:leader="dot" w:pos="4860"/>
                <w:tab w:val="decimal" w:leader="dot" w:pos="6840"/>
                <w:tab w:val="right" w:leader="dot" w:pos="9180"/>
              </w:tabs>
              <w:spacing w:before="120"/>
              <w:cnfStyle w:val="000000100000" w:firstRow="0" w:lastRow="0" w:firstColumn="0" w:lastColumn="0" w:oddVBand="0" w:evenVBand="0" w:oddHBand="1" w:evenHBand="0" w:firstRowFirstColumn="0" w:firstRowLastColumn="0" w:lastRowFirstColumn="0" w:lastRowLastColumn="0"/>
              <w:rPr>
                <w:rFonts w:cs="Calibri"/>
                <w:sz w:val="24"/>
                <w:szCs w:val="24"/>
              </w:rPr>
            </w:pPr>
            <w:r w:rsidRPr="002413DC">
              <w:rPr>
                <w:rFonts w:cs="Calibri"/>
                <w:sz w:val="24"/>
                <w:szCs w:val="24"/>
              </w:rPr>
              <w:t xml:space="preserve">Developer, </w:t>
            </w:r>
            <w:r>
              <w:rPr>
                <w:rFonts w:cs="Calibri"/>
                <w:sz w:val="24"/>
                <w:szCs w:val="24"/>
              </w:rPr>
              <w:t xml:space="preserve">Business Analyst, </w:t>
            </w:r>
            <w:r w:rsidRPr="002413DC">
              <w:rPr>
                <w:rFonts w:cs="Calibri"/>
                <w:sz w:val="24"/>
                <w:szCs w:val="24"/>
              </w:rPr>
              <w:t>Tester</w:t>
            </w:r>
          </w:p>
        </w:tc>
        <w:tc>
          <w:tcPr>
            <w:cnfStyle w:val="000010000000" w:firstRow="0" w:lastRow="0" w:firstColumn="0" w:lastColumn="0" w:oddVBand="1" w:evenVBand="0" w:oddHBand="0" w:evenHBand="0" w:firstRowFirstColumn="0" w:firstRowLastColumn="0" w:lastRowFirstColumn="0" w:lastRowLastColumn="0"/>
            <w:tcW w:w="4541" w:type="dxa"/>
          </w:tcPr>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 xml:space="preserve">Analyzing requirements </w:t>
            </w:r>
          </w:p>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Coding</w:t>
            </w:r>
          </w:p>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Writing documents</w:t>
            </w:r>
          </w:p>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Testing</w:t>
            </w:r>
          </w:p>
        </w:tc>
      </w:tr>
      <w:tr w:rsidR="000D05A1" w:rsidRPr="002413DC" w:rsidTr="009C1BCC">
        <w:trPr>
          <w:trHeight w:val="20"/>
        </w:trPr>
        <w:tc>
          <w:tcPr>
            <w:cnfStyle w:val="000010000000" w:firstRow="0" w:lastRow="0" w:firstColumn="0" w:lastColumn="0" w:oddVBand="1" w:evenVBand="0" w:oddHBand="0" w:evenHBand="0" w:firstRowFirstColumn="0" w:firstRowLastColumn="0" w:lastRowFirstColumn="0" w:lastRowLastColumn="0"/>
            <w:tcW w:w="2849" w:type="dxa"/>
            <w:hideMark/>
          </w:tcPr>
          <w:p w:rsidR="000D05A1" w:rsidRPr="002413DC" w:rsidRDefault="000D05A1" w:rsidP="009C1BCC">
            <w:pPr>
              <w:tabs>
                <w:tab w:val="left" w:leader="dot" w:pos="1080"/>
                <w:tab w:val="center" w:leader="dot" w:pos="4860"/>
                <w:tab w:val="decimal" w:leader="dot" w:pos="6840"/>
                <w:tab w:val="right" w:leader="dot" w:pos="9180"/>
              </w:tabs>
              <w:spacing w:before="120"/>
              <w:rPr>
                <w:rFonts w:cs="Calibri"/>
                <w:sz w:val="24"/>
                <w:szCs w:val="24"/>
              </w:rPr>
            </w:pPr>
            <w:r>
              <w:rPr>
                <w:rFonts w:cs="Calibri"/>
                <w:sz w:val="24"/>
                <w:szCs w:val="24"/>
              </w:rPr>
              <w:t>Hồ Hữu Tài</w:t>
            </w:r>
          </w:p>
        </w:tc>
        <w:tc>
          <w:tcPr>
            <w:tcW w:w="1939" w:type="dxa"/>
            <w:hideMark/>
          </w:tcPr>
          <w:p w:rsidR="000D05A1" w:rsidRPr="002413DC" w:rsidRDefault="000D05A1" w:rsidP="009C1BCC">
            <w:pPr>
              <w:tabs>
                <w:tab w:val="left" w:leader="dot" w:pos="1080"/>
                <w:tab w:val="center" w:leader="dot" w:pos="4860"/>
                <w:tab w:val="decimal" w:leader="dot" w:pos="6840"/>
                <w:tab w:val="right" w:leader="dot" w:pos="9180"/>
              </w:tabs>
              <w:spacing w:before="120"/>
              <w:cnfStyle w:val="000000000000" w:firstRow="0" w:lastRow="0" w:firstColumn="0" w:lastColumn="0" w:oddVBand="0" w:evenVBand="0" w:oddHBand="0" w:evenHBand="0" w:firstRowFirstColumn="0" w:firstRowLastColumn="0" w:lastRowFirstColumn="0" w:lastRowLastColumn="0"/>
              <w:rPr>
                <w:rFonts w:cs="Calibri"/>
                <w:sz w:val="24"/>
                <w:szCs w:val="24"/>
              </w:rPr>
            </w:pPr>
            <w:r w:rsidRPr="002413DC">
              <w:rPr>
                <w:rFonts w:cs="Calibri"/>
                <w:sz w:val="24"/>
                <w:szCs w:val="24"/>
              </w:rPr>
              <w:t xml:space="preserve">Developer, </w:t>
            </w:r>
            <w:r>
              <w:rPr>
                <w:rFonts w:cs="Calibri"/>
                <w:sz w:val="24"/>
                <w:szCs w:val="24"/>
              </w:rPr>
              <w:t>Business Analyst, Tester</w:t>
            </w:r>
          </w:p>
        </w:tc>
        <w:tc>
          <w:tcPr>
            <w:cnfStyle w:val="000010000000" w:firstRow="0" w:lastRow="0" w:firstColumn="0" w:lastColumn="0" w:oddVBand="1" w:evenVBand="0" w:oddHBand="0" w:evenHBand="0" w:firstRowFirstColumn="0" w:firstRowLastColumn="0" w:lastRowFirstColumn="0" w:lastRowLastColumn="0"/>
            <w:tcW w:w="4541" w:type="dxa"/>
          </w:tcPr>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 xml:space="preserve">Analyzing requirements </w:t>
            </w:r>
          </w:p>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Coding</w:t>
            </w:r>
          </w:p>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Writing documents</w:t>
            </w:r>
          </w:p>
          <w:p w:rsidR="000D05A1" w:rsidRPr="00077910" w:rsidRDefault="000D05A1" w:rsidP="00016C35">
            <w:pPr>
              <w:pStyle w:val="ListParagraph"/>
              <w:numPr>
                <w:ilvl w:val="0"/>
                <w:numId w:val="10"/>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Testing</w:t>
            </w:r>
          </w:p>
        </w:tc>
      </w:tr>
      <w:tr w:rsidR="000D05A1" w:rsidRPr="002413DC" w:rsidTr="009C1BCC">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849" w:type="dxa"/>
            <w:hideMark/>
          </w:tcPr>
          <w:p w:rsidR="000D05A1" w:rsidRPr="002413DC" w:rsidRDefault="000D05A1" w:rsidP="009C1BCC">
            <w:pPr>
              <w:tabs>
                <w:tab w:val="left" w:leader="dot" w:pos="1080"/>
                <w:tab w:val="center" w:leader="dot" w:pos="4860"/>
                <w:tab w:val="decimal" w:leader="dot" w:pos="6840"/>
                <w:tab w:val="right" w:leader="dot" w:pos="9180"/>
              </w:tabs>
              <w:spacing w:before="120"/>
              <w:rPr>
                <w:rFonts w:cs="Calibri"/>
                <w:sz w:val="24"/>
                <w:szCs w:val="24"/>
              </w:rPr>
            </w:pPr>
            <w:r>
              <w:rPr>
                <w:rFonts w:cs="Calibri"/>
                <w:sz w:val="24"/>
                <w:szCs w:val="24"/>
              </w:rPr>
              <w:t>Thân Văn Thành</w:t>
            </w:r>
          </w:p>
        </w:tc>
        <w:tc>
          <w:tcPr>
            <w:tcW w:w="1939" w:type="dxa"/>
            <w:hideMark/>
          </w:tcPr>
          <w:p w:rsidR="000D05A1" w:rsidRPr="002413DC" w:rsidRDefault="000D05A1" w:rsidP="009C1BCC">
            <w:pPr>
              <w:tabs>
                <w:tab w:val="left" w:leader="dot" w:pos="1080"/>
                <w:tab w:val="center" w:leader="dot" w:pos="4860"/>
                <w:tab w:val="decimal" w:leader="dot" w:pos="6840"/>
                <w:tab w:val="right" w:leader="dot" w:pos="9180"/>
              </w:tabs>
              <w:spacing w:before="120"/>
              <w:cnfStyle w:val="000000100000" w:firstRow="0" w:lastRow="0" w:firstColumn="0" w:lastColumn="0" w:oddVBand="0" w:evenVBand="0" w:oddHBand="1" w:evenHBand="0" w:firstRowFirstColumn="0" w:firstRowLastColumn="0" w:lastRowFirstColumn="0" w:lastRowLastColumn="0"/>
              <w:rPr>
                <w:rFonts w:cs="Calibri"/>
                <w:sz w:val="24"/>
                <w:szCs w:val="24"/>
              </w:rPr>
            </w:pPr>
            <w:r w:rsidRPr="002413DC">
              <w:rPr>
                <w:rFonts w:cs="Calibri"/>
                <w:sz w:val="24"/>
                <w:szCs w:val="24"/>
              </w:rPr>
              <w:t xml:space="preserve">Developer, </w:t>
            </w:r>
            <w:r>
              <w:rPr>
                <w:rFonts w:cs="Calibri"/>
                <w:sz w:val="24"/>
                <w:szCs w:val="24"/>
              </w:rPr>
              <w:t>Business Analyst, Tester</w:t>
            </w:r>
          </w:p>
        </w:tc>
        <w:tc>
          <w:tcPr>
            <w:cnfStyle w:val="000010000000" w:firstRow="0" w:lastRow="0" w:firstColumn="0" w:lastColumn="0" w:oddVBand="1" w:evenVBand="0" w:oddHBand="0" w:evenHBand="0" w:firstRowFirstColumn="0" w:firstRowLastColumn="0" w:lastRowFirstColumn="0" w:lastRowLastColumn="0"/>
            <w:tcW w:w="4541" w:type="dxa"/>
          </w:tcPr>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 xml:space="preserve">Analyzing requirements </w:t>
            </w:r>
          </w:p>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Coding</w:t>
            </w:r>
          </w:p>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Writing documents</w:t>
            </w:r>
          </w:p>
          <w:p w:rsidR="000D05A1" w:rsidRPr="00077910" w:rsidRDefault="000D05A1" w:rsidP="00016C35">
            <w:pPr>
              <w:pStyle w:val="ListParagraph"/>
              <w:numPr>
                <w:ilvl w:val="0"/>
                <w:numId w:val="11"/>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Testing</w:t>
            </w:r>
          </w:p>
        </w:tc>
      </w:tr>
      <w:tr w:rsidR="000D05A1" w:rsidRPr="002413DC" w:rsidTr="009C1BCC">
        <w:trPr>
          <w:trHeight w:val="20"/>
        </w:trPr>
        <w:tc>
          <w:tcPr>
            <w:cnfStyle w:val="000010000000" w:firstRow="0" w:lastRow="0" w:firstColumn="0" w:lastColumn="0" w:oddVBand="1" w:evenVBand="0" w:oddHBand="0" w:evenHBand="0" w:firstRowFirstColumn="0" w:firstRowLastColumn="0" w:lastRowFirstColumn="0" w:lastRowLastColumn="0"/>
            <w:tcW w:w="2849" w:type="dxa"/>
          </w:tcPr>
          <w:p w:rsidR="000D05A1" w:rsidRPr="002413DC" w:rsidRDefault="000D05A1" w:rsidP="009C1BCC">
            <w:pPr>
              <w:tabs>
                <w:tab w:val="left" w:leader="dot" w:pos="1080"/>
                <w:tab w:val="center" w:leader="dot" w:pos="4860"/>
                <w:tab w:val="decimal" w:leader="dot" w:pos="6840"/>
                <w:tab w:val="right" w:leader="dot" w:pos="9180"/>
              </w:tabs>
              <w:spacing w:before="120"/>
              <w:rPr>
                <w:rFonts w:cs="Calibri"/>
                <w:sz w:val="24"/>
                <w:szCs w:val="24"/>
              </w:rPr>
            </w:pPr>
            <w:r w:rsidRPr="002413DC">
              <w:rPr>
                <w:rFonts w:cs="Calibri"/>
                <w:sz w:val="24"/>
                <w:szCs w:val="24"/>
              </w:rPr>
              <w:t xml:space="preserve">Lê </w:t>
            </w:r>
            <w:r>
              <w:rPr>
                <w:rFonts w:cs="Calibri"/>
                <w:sz w:val="24"/>
                <w:szCs w:val="24"/>
              </w:rPr>
              <w:t>Quang Tú</w:t>
            </w:r>
          </w:p>
        </w:tc>
        <w:tc>
          <w:tcPr>
            <w:tcW w:w="1939" w:type="dxa"/>
          </w:tcPr>
          <w:p w:rsidR="000D05A1" w:rsidRPr="002D500A" w:rsidRDefault="000D05A1" w:rsidP="009C1BCC">
            <w:pPr>
              <w:tabs>
                <w:tab w:val="left" w:leader="dot" w:pos="1080"/>
                <w:tab w:val="center" w:leader="dot" w:pos="4860"/>
                <w:tab w:val="decimal" w:leader="dot" w:pos="6840"/>
                <w:tab w:val="right" w:leader="dot" w:pos="9180"/>
              </w:tabs>
              <w:spacing w:before="120"/>
              <w:cnfStyle w:val="000000000000" w:firstRow="0" w:lastRow="0" w:firstColumn="0" w:lastColumn="0" w:oddVBand="0" w:evenVBand="0" w:oddHBand="0" w:evenHBand="0" w:firstRowFirstColumn="0" w:firstRowLastColumn="0" w:lastRowFirstColumn="0" w:lastRowLastColumn="0"/>
              <w:rPr>
                <w:rFonts w:cs="Calibri"/>
                <w:sz w:val="24"/>
                <w:szCs w:val="24"/>
              </w:rPr>
            </w:pPr>
            <w:r w:rsidRPr="002D500A">
              <w:rPr>
                <w:rFonts w:cs="Calibri"/>
                <w:sz w:val="24"/>
                <w:szCs w:val="24"/>
              </w:rPr>
              <w:t>Developer, Business Analyst, Tester</w:t>
            </w:r>
          </w:p>
        </w:tc>
        <w:tc>
          <w:tcPr>
            <w:cnfStyle w:val="000010000000" w:firstRow="0" w:lastRow="0" w:firstColumn="0" w:lastColumn="0" w:oddVBand="1" w:evenVBand="0" w:oddHBand="0" w:evenHBand="0" w:firstRowFirstColumn="0" w:firstRowLastColumn="0" w:lastRowFirstColumn="0" w:lastRowLastColumn="0"/>
            <w:tcW w:w="4541" w:type="dxa"/>
          </w:tcPr>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 xml:space="preserve">Analyzing requirements </w:t>
            </w:r>
          </w:p>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Coding</w:t>
            </w:r>
          </w:p>
          <w:p w:rsidR="000D05A1" w:rsidRPr="00077910" w:rsidRDefault="000D05A1" w:rsidP="00016C35">
            <w:pPr>
              <w:pStyle w:val="ListParagraph"/>
              <w:numPr>
                <w:ilvl w:val="0"/>
                <w:numId w:val="9"/>
              </w:numPr>
              <w:tabs>
                <w:tab w:val="left" w:leader="dot" w:pos="1080"/>
                <w:tab w:val="center" w:leader="dot" w:pos="4860"/>
                <w:tab w:val="decimal" w:leader="dot" w:pos="6840"/>
                <w:tab w:val="right" w:leader="dot" w:pos="9180"/>
              </w:tabs>
              <w:spacing w:before="120" w:after="120"/>
              <w:ind w:left="391"/>
              <w:rPr>
                <w:rFonts w:cs="Calibri"/>
                <w:sz w:val="24"/>
                <w:szCs w:val="24"/>
              </w:rPr>
            </w:pPr>
            <w:r w:rsidRPr="00077910">
              <w:rPr>
                <w:rFonts w:cs="Calibri"/>
                <w:sz w:val="24"/>
                <w:szCs w:val="24"/>
              </w:rPr>
              <w:t>Writing documents</w:t>
            </w:r>
          </w:p>
          <w:p w:rsidR="000D05A1" w:rsidRPr="00077910" w:rsidRDefault="000D05A1" w:rsidP="00016C35">
            <w:pPr>
              <w:pStyle w:val="ListParagraph"/>
              <w:keepNext/>
              <w:numPr>
                <w:ilvl w:val="0"/>
                <w:numId w:val="9"/>
              </w:numPr>
              <w:tabs>
                <w:tab w:val="left" w:leader="dot" w:pos="1080"/>
                <w:tab w:val="center" w:leader="dot" w:pos="4860"/>
                <w:tab w:val="decimal" w:leader="dot" w:pos="6840"/>
                <w:tab w:val="right" w:leader="dot" w:pos="9180"/>
              </w:tabs>
              <w:spacing w:before="120" w:after="120"/>
              <w:ind w:left="389"/>
              <w:rPr>
                <w:rFonts w:cs="Calibri"/>
                <w:sz w:val="24"/>
                <w:szCs w:val="24"/>
              </w:rPr>
            </w:pPr>
            <w:r w:rsidRPr="00077910">
              <w:rPr>
                <w:rFonts w:cs="Calibri"/>
                <w:sz w:val="24"/>
                <w:szCs w:val="24"/>
              </w:rPr>
              <w:t>Testing</w:t>
            </w:r>
          </w:p>
        </w:tc>
      </w:tr>
    </w:tbl>
    <w:p w:rsidR="000D05A1" w:rsidRDefault="000D05A1" w:rsidP="000D05A1">
      <w:pPr>
        <w:pStyle w:val="Caption"/>
        <w:spacing w:before="240"/>
        <w:jc w:val="center"/>
      </w:pPr>
      <w:r>
        <w:t>Table 2 - Roles and Responsibilities</w:t>
      </w:r>
    </w:p>
    <w:p w:rsidR="00F154EF" w:rsidRDefault="00F154EF">
      <w:pPr>
        <w:spacing w:after="0" w:line="240" w:lineRule="auto"/>
        <w:rPr>
          <w:rFonts w:asciiTheme="majorHAnsi" w:eastAsiaTheme="majorEastAsia" w:hAnsiTheme="majorHAnsi" w:cstheme="majorBidi"/>
          <w:color w:val="4F81BD" w:themeColor="accent1"/>
          <w:sz w:val="28"/>
        </w:rPr>
      </w:pPr>
      <w:bookmarkStart w:id="97" w:name="_Toc336515302"/>
      <w:r>
        <w:br w:type="page"/>
      </w:r>
    </w:p>
    <w:p w:rsidR="000D05A1" w:rsidRDefault="000D05A1" w:rsidP="002724DF">
      <w:pPr>
        <w:pStyle w:val="Heading111"/>
      </w:pPr>
      <w:bookmarkStart w:id="98" w:name="_Toc342822719"/>
      <w:r w:rsidRPr="00305956">
        <w:lastRenderedPageBreak/>
        <w:t>Tools and Techn</w:t>
      </w:r>
      <w:r>
        <w:t>ologies</w:t>
      </w:r>
      <w:bookmarkEnd w:id="97"/>
      <w:bookmarkEnd w:id="98"/>
    </w:p>
    <w:p w:rsidR="000D05A1" w:rsidRPr="006F4988" w:rsidRDefault="000D05A1" w:rsidP="000D05A1">
      <w:pPr>
        <w:ind w:left="710"/>
        <w:rPr>
          <w:b/>
          <w:i/>
        </w:rPr>
      </w:pPr>
      <w:r w:rsidRPr="006F4988">
        <w:rPr>
          <w:b/>
          <w:i/>
        </w:rPr>
        <w:t>Tools:</w:t>
      </w:r>
    </w:p>
    <w:p w:rsidR="000D05A1" w:rsidRDefault="000D05A1" w:rsidP="00016C35">
      <w:pPr>
        <w:pStyle w:val="ListParagraph"/>
        <w:numPr>
          <w:ilvl w:val="0"/>
          <w:numId w:val="12"/>
        </w:numPr>
        <w:spacing w:after="0"/>
        <w:contextualSpacing w:val="0"/>
      </w:pPr>
      <w:r w:rsidRPr="006F4988">
        <w:rPr>
          <w:i/>
        </w:rPr>
        <w:t>Microsoft Visual Studio 2010</w:t>
      </w:r>
      <w:r>
        <w:t>: Used to implement software modules.</w:t>
      </w:r>
    </w:p>
    <w:p w:rsidR="000D05A1" w:rsidRDefault="000D05A1" w:rsidP="00016C35">
      <w:pPr>
        <w:pStyle w:val="ListParagraph"/>
        <w:numPr>
          <w:ilvl w:val="0"/>
          <w:numId w:val="12"/>
        </w:numPr>
        <w:spacing w:after="0"/>
        <w:contextualSpacing w:val="0"/>
      </w:pPr>
      <w:r w:rsidRPr="006F4988">
        <w:rPr>
          <w:i/>
        </w:rPr>
        <w:t>Microsoft SQL server 2008 R2 Express</w:t>
      </w:r>
      <w:r>
        <w:t>: Used as the database of the system.</w:t>
      </w:r>
    </w:p>
    <w:p w:rsidR="000D05A1" w:rsidRDefault="000D05A1" w:rsidP="00016C35">
      <w:pPr>
        <w:pStyle w:val="ListParagraph"/>
        <w:numPr>
          <w:ilvl w:val="0"/>
          <w:numId w:val="12"/>
        </w:numPr>
        <w:spacing w:after="0"/>
        <w:contextualSpacing w:val="0"/>
      </w:pPr>
      <w:r w:rsidRPr="006F4988">
        <w:rPr>
          <w:i/>
        </w:rPr>
        <w:t>Microsoft Excel</w:t>
      </w:r>
      <w:r>
        <w:t>: For the team leader to manage tasks of the members and the progress of the project.</w:t>
      </w:r>
    </w:p>
    <w:p w:rsidR="000D05A1" w:rsidRDefault="000D05A1" w:rsidP="00016C35">
      <w:pPr>
        <w:pStyle w:val="ListParagraph"/>
        <w:numPr>
          <w:ilvl w:val="0"/>
          <w:numId w:val="12"/>
        </w:numPr>
        <w:spacing w:after="0"/>
        <w:contextualSpacing w:val="0"/>
      </w:pPr>
      <w:r w:rsidRPr="006F4988">
        <w:rPr>
          <w:i/>
        </w:rPr>
        <w:t>TortoiseSVN</w:t>
      </w:r>
      <w:r>
        <w:t>:  Control Source code of the whole project.</w:t>
      </w:r>
    </w:p>
    <w:p w:rsidR="000D05A1" w:rsidRDefault="000D05A1" w:rsidP="00016C35">
      <w:pPr>
        <w:pStyle w:val="ListParagraph"/>
        <w:numPr>
          <w:ilvl w:val="0"/>
          <w:numId w:val="12"/>
        </w:numPr>
        <w:spacing w:after="0"/>
        <w:contextualSpacing w:val="0"/>
      </w:pPr>
      <w:r w:rsidRPr="006F4988">
        <w:rPr>
          <w:i/>
        </w:rPr>
        <w:t>VisualSVN</w:t>
      </w:r>
      <w:r>
        <w:t>: extension for using subversion (SVN) inside Visual Studio.</w:t>
      </w:r>
    </w:p>
    <w:p w:rsidR="000D05A1" w:rsidRDefault="000D05A1" w:rsidP="00016C35">
      <w:pPr>
        <w:pStyle w:val="ListParagraph"/>
        <w:numPr>
          <w:ilvl w:val="0"/>
          <w:numId w:val="12"/>
        </w:numPr>
        <w:spacing w:after="0"/>
        <w:contextualSpacing w:val="0"/>
      </w:pPr>
      <w:r w:rsidRPr="006F4988">
        <w:rPr>
          <w:i/>
        </w:rPr>
        <w:t>Google Cloud Connect</w:t>
      </w:r>
      <w:r>
        <w:t>: Connect and synchronize the documents.</w:t>
      </w:r>
    </w:p>
    <w:p w:rsidR="000D05A1" w:rsidRDefault="000D05A1" w:rsidP="00016C35">
      <w:pPr>
        <w:pStyle w:val="ListParagraph"/>
        <w:numPr>
          <w:ilvl w:val="0"/>
          <w:numId w:val="12"/>
        </w:numPr>
        <w:spacing w:after="0"/>
        <w:contextualSpacing w:val="0"/>
      </w:pPr>
      <w:r w:rsidRPr="006F4988">
        <w:rPr>
          <w:i/>
        </w:rPr>
        <w:t>Assembla</w:t>
      </w:r>
      <w:r>
        <w:t>: Used as SVN repository</w:t>
      </w:r>
    </w:p>
    <w:p w:rsidR="000D05A1" w:rsidRDefault="000D05A1" w:rsidP="00016C35">
      <w:pPr>
        <w:pStyle w:val="ListParagraph"/>
        <w:numPr>
          <w:ilvl w:val="0"/>
          <w:numId w:val="12"/>
        </w:numPr>
        <w:spacing w:after="0"/>
        <w:contextualSpacing w:val="0"/>
      </w:pPr>
      <w:r>
        <w:rPr>
          <w:i/>
        </w:rPr>
        <w:t>Visual Paradigm</w:t>
      </w:r>
      <w:r w:rsidRPr="006F4988">
        <w:t>:</w:t>
      </w:r>
      <w:r>
        <w:t xml:space="preserve"> Design database and draw use cases</w:t>
      </w:r>
    </w:p>
    <w:p w:rsidR="000D05A1" w:rsidRDefault="000D05A1" w:rsidP="00016C35">
      <w:pPr>
        <w:pStyle w:val="ListParagraph"/>
        <w:numPr>
          <w:ilvl w:val="0"/>
          <w:numId w:val="12"/>
        </w:numPr>
        <w:spacing w:after="0"/>
        <w:contextualSpacing w:val="0"/>
      </w:pPr>
      <w:r>
        <w:rPr>
          <w:i/>
        </w:rPr>
        <w:t>Google Chrome, Firefox</w:t>
      </w:r>
      <w:r w:rsidRPr="006F4988">
        <w:t>:</w:t>
      </w:r>
      <w:r>
        <w:t xml:space="preserve"> Used to test the system</w:t>
      </w:r>
    </w:p>
    <w:p w:rsidR="000D05A1" w:rsidRDefault="000D05A1" w:rsidP="000D05A1">
      <w:pPr>
        <w:spacing w:before="240"/>
        <w:ind w:left="710"/>
        <w:rPr>
          <w:b/>
        </w:rPr>
      </w:pPr>
      <w:r w:rsidRPr="006F4988">
        <w:rPr>
          <w:b/>
        </w:rPr>
        <w:t>Technologies:</w:t>
      </w:r>
    </w:p>
    <w:p w:rsidR="000D05A1" w:rsidRDefault="000D05A1" w:rsidP="00016C35">
      <w:pPr>
        <w:pStyle w:val="ListParagraph"/>
        <w:numPr>
          <w:ilvl w:val="0"/>
          <w:numId w:val="13"/>
        </w:numPr>
        <w:spacing w:after="0"/>
        <w:contextualSpacing w:val="0"/>
      </w:pPr>
      <w:r w:rsidRPr="006F4988">
        <w:t>ASP.N</w:t>
      </w:r>
      <w:r>
        <w:t>ET MVC 3</w:t>
      </w:r>
    </w:p>
    <w:p w:rsidR="000D05A1" w:rsidRDefault="000D05A1" w:rsidP="00016C35">
      <w:pPr>
        <w:pStyle w:val="ListParagraph"/>
        <w:numPr>
          <w:ilvl w:val="0"/>
          <w:numId w:val="13"/>
        </w:numPr>
        <w:spacing w:after="0"/>
        <w:contextualSpacing w:val="0"/>
      </w:pPr>
      <w:r>
        <w:t>LINQ</w:t>
      </w:r>
    </w:p>
    <w:p w:rsidR="000D05A1" w:rsidRDefault="000D05A1" w:rsidP="00016C35">
      <w:pPr>
        <w:pStyle w:val="ListParagraph"/>
        <w:numPr>
          <w:ilvl w:val="0"/>
          <w:numId w:val="13"/>
        </w:numPr>
        <w:spacing w:after="0"/>
        <w:contextualSpacing w:val="0"/>
      </w:pPr>
      <w:r>
        <w:t>HTML 5, CSS 3, AJAX, jQuery, Bootstrap</w:t>
      </w:r>
    </w:p>
    <w:p w:rsidR="000D05A1" w:rsidRDefault="000D05A1" w:rsidP="00016C35">
      <w:pPr>
        <w:pStyle w:val="ListParagraph"/>
        <w:numPr>
          <w:ilvl w:val="0"/>
          <w:numId w:val="13"/>
        </w:numPr>
        <w:spacing w:after="0"/>
        <w:contextualSpacing w:val="0"/>
      </w:pPr>
      <w:r>
        <w:t>Google Maps API</w:t>
      </w:r>
    </w:p>
    <w:p w:rsidR="000D05A1" w:rsidRDefault="000D05A1" w:rsidP="000D05A1">
      <w:pPr>
        <w:spacing w:after="0" w:line="240" w:lineRule="auto"/>
      </w:pPr>
    </w:p>
    <w:p w:rsidR="000D05A1" w:rsidRDefault="000D05A1" w:rsidP="00C720D2">
      <w:pPr>
        <w:pStyle w:val="Heading11"/>
      </w:pPr>
      <w:bookmarkStart w:id="99" w:name="_Toc336515303"/>
      <w:bookmarkStart w:id="100" w:name="_Toc342822720"/>
      <w:r w:rsidRPr="002F74AD">
        <w:t xml:space="preserve">Project </w:t>
      </w:r>
      <w:r>
        <w:t>Management Plan</w:t>
      </w:r>
      <w:bookmarkEnd w:id="99"/>
      <w:bookmarkEnd w:id="100"/>
    </w:p>
    <w:p w:rsidR="000D05A1" w:rsidRPr="006B45E3" w:rsidRDefault="000D05A1" w:rsidP="002724DF">
      <w:pPr>
        <w:pStyle w:val="Heading111"/>
      </w:pPr>
      <w:bookmarkStart w:id="101" w:name="_Toc336515304"/>
      <w:bookmarkStart w:id="102" w:name="_Toc342822721"/>
      <w:r>
        <w:t>Tasks</w:t>
      </w:r>
      <w:bookmarkEnd w:id="101"/>
      <w:bookmarkEnd w:id="10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0D05A1" w:rsidRPr="00CA3CCD" w:rsidTr="009C1BCC">
        <w:tc>
          <w:tcPr>
            <w:tcW w:w="9378" w:type="dxa"/>
            <w:gridSpan w:val="2"/>
            <w:shd w:val="clear" w:color="auto" w:fill="000000" w:themeFill="text1"/>
          </w:tcPr>
          <w:p w:rsidR="000D05A1" w:rsidRPr="00CA3CCD" w:rsidRDefault="000D05A1" w:rsidP="009C1BCC">
            <w:pPr>
              <w:spacing w:after="0" w:line="240" w:lineRule="auto"/>
              <w:rPr>
                <w:rFonts w:cs="Segoe UI"/>
                <w:b/>
                <w:color w:val="FFFFFF" w:themeColor="background1"/>
              </w:rPr>
            </w:pPr>
            <w:bookmarkStart w:id="103" w:name="_Toc315513446"/>
            <w:bookmarkStart w:id="104" w:name="_Toc315513663"/>
            <w:r w:rsidRPr="00CA3CCD">
              <w:rPr>
                <w:rFonts w:cs="Segoe UI"/>
                <w:b/>
                <w:color w:val="FFFFFF" w:themeColor="background1"/>
              </w:rPr>
              <w:t>Feasibility study</w:t>
            </w:r>
            <w:bookmarkEnd w:id="103"/>
            <w:bookmarkEnd w:id="104"/>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Description</w:t>
            </w:r>
          </w:p>
        </w:tc>
        <w:tc>
          <w:tcPr>
            <w:tcW w:w="6120" w:type="dxa"/>
            <w:shd w:val="clear" w:color="auto" w:fill="auto"/>
          </w:tcPr>
          <w:p w:rsidR="000D05A1" w:rsidRPr="00CA3CCD" w:rsidRDefault="000D05A1" w:rsidP="009C1BCC">
            <w:pPr>
              <w:spacing w:after="0" w:line="240" w:lineRule="auto"/>
            </w:pPr>
            <w:r>
              <w:t>General requirements analysis</w:t>
            </w:r>
            <w:r w:rsidRPr="00CA3CCD">
              <w:t>, technology &amp; business process study</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Deliverables</w:t>
            </w:r>
          </w:p>
        </w:tc>
        <w:tc>
          <w:tcPr>
            <w:tcW w:w="6120" w:type="dxa"/>
            <w:shd w:val="clear" w:color="auto" w:fill="auto"/>
          </w:tcPr>
          <w:p w:rsidR="000D05A1" w:rsidRPr="00CA3CCD" w:rsidRDefault="000D05A1" w:rsidP="009C1BCC">
            <w:pPr>
              <w:spacing w:after="0" w:line="240" w:lineRule="auto"/>
            </w:pPr>
            <w:r w:rsidRPr="00CA3CCD">
              <w:t>The feasibility report and decisions for the project</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Resources Needed</w:t>
            </w:r>
          </w:p>
        </w:tc>
        <w:tc>
          <w:tcPr>
            <w:tcW w:w="6120" w:type="dxa"/>
            <w:shd w:val="clear" w:color="auto" w:fill="auto"/>
          </w:tcPr>
          <w:p w:rsidR="000D05A1" w:rsidRPr="00CA3CCD" w:rsidRDefault="000D05A1" w:rsidP="009C1BCC">
            <w:pPr>
              <w:spacing w:after="0" w:line="240" w:lineRule="auto"/>
            </w:pPr>
            <w:r>
              <w:t>25</w:t>
            </w:r>
            <w:r w:rsidRPr="00CA3CCD">
              <w:t xml:space="preserve"> man-day</w:t>
            </w:r>
            <w:r>
              <w:t>s</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Dependencies and Constraints</w:t>
            </w:r>
          </w:p>
        </w:tc>
        <w:tc>
          <w:tcPr>
            <w:tcW w:w="6120" w:type="dxa"/>
            <w:shd w:val="clear" w:color="auto" w:fill="auto"/>
          </w:tcPr>
          <w:p w:rsidR="000D05A1" w:rsidRPr="00CA3CCD" w:rsidRDefault="000D05A1" w:rsidP="009C1BCC">
            <w:pPr>
              <w:spacing w:after="0" w:line="240" w:lineRule="auto"/>
            </w:pPr>
            <w:r w:rsidRPr="00CA3CCD">
              <w:t>N/A</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Risks</w:t>
            </w:r>
          </w:p>
        </w:tc>
        <w:tc>
          <w:tcPr>
            <w:tcW w:w="6120" w:type="dxa"/>
            <w:shd w:val="clear" w:color="auto" w:fill="auto"/>
          </w:tcPr>
          <w:p w:rsidR="000D05A1" w:rsidRPr="00CA3CCD" w:rsidRDefault="000D05A1" w:rsidP="009C1BCC">
            <w:pPr>
              <w:spacing w:after="0" w:line="240" w:lineRule="auto"/>
            </w:pPr>
            <w:r w:rsidRPr="00CA3CCD">
              <w:t>The project or the chosen technology is not feasible.</w:t>
            </w:r>
          </w:p>
        </w:tc>
      </w:tr>
      <w:tr w:rsidR="000D05A1" w:rsidRPr="00CA3CCD" w:rsidTr="009C1BCC">
        <w:tc>
          <w:tcPr>
            <w:tcW w:w="9378" w:type="dxa"/>
            <w:gridSpan w:val="2"/>
            <w:shd w:val="clear" w:color="auto" w:fill="000000" w:themeFill="text1"/>
          </w:tcPr>
          <w:p w:rsidR="000D05A1" w:rsidRPr="00CA3CCD" w:rsidRDefault="000D05A1" w:rsidP="009C1BCC">
            <w:pPr>
              <w:spacing w:after="0" w:line="240" w:lineRule="auto"/>
              <w:rPr>
                <w:rFonts w:cs="Segoe UI"/>
                <w:b/>
                <w:color w:val="FFFFFF" w:themeColor="background1"/>
              </w:rPr>
            </w:pPr>
            <w:r w:rsidRPr="00CA3CCD">
              <w:rPr>
                <w:rFonts w:cs="Segoe UI"/>
                <w:b/>
                <w:color w:val="FFFFFF" w:themeColor="background1"/>
              </w:rPr>
              <w:t>Documentation and review</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Description</w:t>
            </w:r>
          </w:p>
        </w:tc>
        <w:tc>
          <w:tcPr>
            <w:tcW w:w="6120" w:type="dxa"/>
            <w:shd w:val="clear" w:color="auto" w:fill="auto"/>
          </w:tcPr>
          <w:p w:rsidR="000D05A1" w:rsidRPr="00CA3CCD" w:rsidRDefault="000D05A1" w:rsidP="009C1BCC">
            <w:pPr>
              <w:spacing w:after="0" w:line="240" w:lineRule="auto"/>
            </w:pPr>
            <w:r w:rsidRPr="00CA3CCD">
              <w:t>Create all the necessary documents for research and delivery</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Deliverables</w:t>
            </w:r>
          </w:p>
        </w:tc>
        <w:tc>
          <w:tcPr>
            <w:tcW w:w="6120" w:type="dxa"/>
            <w:shd w:val="clear" w:color="auto" w:fill="auto"/>
          </w:tcPr>
          <w:p w:rsidR="000D05A1" w:rsidRPr="00CA3CCD" w:rsidRDefault="000D05A1" w:rsidP="00016C35">
            <w:pPr>
              <w:pStyle w:val="ListParagraph"/>
              <w:numPr>
                <w:ilvl w:val="0"/>
                <w:numId w:val="14"/>
              </w:numPr>
              <w:spacing w:after="0" w:line="264" w:lineRule="auto"/>
              <w:jc w:val="both"/>
            </w:pPr>
            <w:r w:rsidRPr="00CA3CCD">
              <w:t>Project Management Plan (PMP)</w:t>
            </w:r>
          </w:p>
          <w:p w:rsidR="000D05A1" w:rsidRPr="00CA3CCD" w:rsidRDefault="000D05A1" w:rsidP="00016C35">
            <w:pPr>
              <w:pStyle w:val="ListParagraph"/>
              <w:numPr>
                <w:ilvl w:val="0"/>
                <w:numId w:val="14"/>
              </w:numPr>
              <w:spacing w:after="0" w:line="264" w:lineRule="auto"/>
              <w:jc w:val="both"/>
            </w:pPr>
            <w:r w:rsidRPr="00CA3CCD">
              <w:t>Software Requirements Specification (SRS)</w:t>
            </w:r>
          </w:p>
          <w:p w:rsidR="000D05A1" w:rsidRPr="00CA3CCD" w:rsidRDefault="000D05A1" w:rsidP="00016C35">
            <w:pPr>
              <w:pStyle w:val="ListParagraph"/>
              <w:numPr>
                <w:ilvl w:val="0"/>
                <w:numId w:val="14"/>
              </w:numPr>
              <w:spacing w:after="0" w:line="264" w:lineRule="auto"/>
              <w:jc w:val="both"/>
            </w:pPr>
            <w:r w:rsidRPr="00CA3CCD">
              <w:t>Software Design Description (SDD)</w:t>
            </w:r>
          </w:p>
          <w:p w:rsidR="000D05A1" w:rsidRPr="00CA3CCD" w:rsidRDefault="000D05A1" w:rsidP="00016C35">
            <w:pPr>
              <w:pStyle w:val="ListParagraph"/>
              <w:numPr>
                <w:ilvl w:val="0"/>
                <w:numId w:val="14"/>
              </w:numPr>
              <w:spacing w:after="0" w:line="264" w:lineRule="auto"/>
              <w:jc w:val="both"/>
            </w:pPr>
            <w:r w:rsidRPr="00CA3CCD">
              <w:t>Software Test Documentation (STD)</w:t>
            </w:r>
          </w:p>
          <w:p w:rsidR="000D05A1" w:rsidRPr="00CA3CCD" w:rsidRDefault="000D05A1" w:rsidP="00016C35">
            <w:pPr>
              <w:pStyle w:val="ListParagraph"/>
              <w:numPr>
                <w:ilvl w:val="0"/>
                <w:numId w:val="14"/>
              </w:numPr>
              <w:spacing w:after="0" w:line="264" w:lineRule="auto"/>
              <w:jc w:val="both"/>
            </w:pPr>
            <w:r w:rsidRPr="00CA3CCD">
              <w:t>Software User’s Manual (SUM)</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Resources Needed</w:t>
            </w:r>
          </w:p>
        </w:tc>
        <w:tc>
          <w:tcPr>
            <w:tcW w:w="6120" w:type="dxa"/>
            <w:shd w:val="clear" w:color="auto" w:fill="auto"/>
          </w:tcPr>
          <w:p w:rsidR="000D05A1" w:rsidRPr="00CA3CCD" w:rsidRDefault="000D05A1" w:rsidP="009C1BCC">
            <w:pPr>
              <w:spacing w:after="0" w:line="240" w:lineRule="auto"/>
            </w:pPr>
            <w:r w:rsidRPr="00CA3CCD">
              <w:t xml:space="preserve">FPT templates, </w:t>
            </w:r>
          </w:p>
          <w:p w:rsidR="000D05A1" w:rsidRPr="00CA3CCD" w:rsidRDefault="000D05A1" w:rsidP="009C1BCC">
            <w:pPr>
              <w:spacing w:after="0" w:line="240" w:lineRule="auto"/>
            </w:pPr>
            <w:r>
              <w:t>75</w:t>
            </w:r>
            <w:r w:rsidRPr="00CA3CCD">
              <w:t xml:space="preserve"> man-day</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Dependencies and Constraints</w:t>
            </w:r>
          </w:p>
        </w:tc>
        <w:tc>
          <w:tcPr>
            <w:tcW w:w="6120" w:type="dxa"/>
            <w:shd w:val="clear" w:color="auto" w:fill="auto"/>
          </w:tcPr>
          <w:p w:rsidR="000D05A1" w:rsidRPr="00CA3CCD" w:rsidRDefault="000D05A1" w:rsidP="009C1BCC">
            <w:pPr>
              <w:spacing w:after="0" w:line="240" w:lineRule="auto"/>
            </w:pPr>
            <w:r w:rsidRPr="00CA3CCD">
              <w:t>Follow FPT templates</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Risks</w:t>
            </w:r>
          </w:p>
        </w:tc>
        <w:tc>
          <w:tcPr>
            <w:tcW w:w="6120" w:type="dxa"/>
            <w:shd w:val="clear" w:color="auto" w:fill="auto"/>
          </w:tcPr>
          <w:p w:rsidR="000D05A1" w:rsidRPr="00CA3CCD" w:rsidRDefault="000D05A1" w:rsidP="009C1BCC">
            <w:pPr>
              <w:spacing w:after="0" w:line="240" w:lineRule="auto"/>
            </w:pPr>
            <w:r w:rsidRPr="00CA3CCD">
              <w:t>Not follow FPT templates, poor review leads to faults in later phases</w:t>
            </w:r>
          </w:p>
        </w:tc>
      </w:tr>
      <w:tr w:rsidR="000D05A1" w:rsidRPr="00CA3CCD" w:rsidTr="009C1BCC">
        <w:tc>
          <w:tcPr>
            <w:tcW w:w="9378" w:type="dxa"/>
            <w:gridSpan w:val="2"/>
            <w:shd w:val="clear" w:color="auto" w:fill="000000" w:themeFill="text1"/>
          </w:tcPr>
          <w:p w:rsidR="000D05A1" w:rsidRPr="00CA3CCD" w:rsidRDefault="000D05A1" w:rsidP="009C1BCC">
            <w:pPr>
              <w:spacing w:after="0" w:line="240" w:lineRule="auto"/>
              <w:rPr>
                <w:rFonts w:cs="Segoe UI"/>
                <w:b/>
                <w:color w:val="FFFFFF" w:themeColor="background1"/>
              </w:rPr>
            </w:pPr>
            <w:r w:rsidRPr="00CA3CCD">
              <w:rPr>
                <w:rFonts w:cs="Segoe UI"/>
                <w:b/>
                <w:color w:val="FFFFFF" w:themeColor="background1"/>
              </w:rPr>
              <w:t>GUI design and implementation</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Description</w:t>
            </w:r>
          </w:p>
        </w:tc>
        <w:tc>
          <w:tcPr>
            <w:tcW w:w="6120" w:type="dxa"/>
            <w:shd w:val="clear" w:color="auto" w:fill="auto"/>
          </w:tcPr>
          <w:p w:rsidR="000D05A1" w:rsidRPr="00CA3CCD" w:rsidRDefault="000D05A1" w:rsidP="009C1BCC">
            <w:pPr>
              <w:spacing w:after="0" w:line="240" w:lineRule="auto"/>
            </w:pPr>
            <w:r w:rsidRPr="00CA3CCD">
              <w:t>Design user interface</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Deliverables</w:t>
            </w:r>
          </w:p>
        </w:tc>
        <w:tc>
          <w:tcPr>
            <w:tcW w:w="6120" w:type="dxa"/>
            <w:shd w:val="clear" w:color="auto" w:fill="auto"/>
          </w:tcPr>
          <w:p w:rsidR="000D05A1" w:rsidRPr="00CA3CCD" w:rsidRDefault="000D05A1" w:rsidP="009C1BCC">
            <w:pPr>
              <w:spacing w:after="0" w:line="240" w:lineRule="auto"/>
            </w:pPr>
            <w:r w:rsidRPr="00CA3CCD">
              <w:t>Prototype</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lastRenderedPageBreak/>
              <w:t>Resources Needed</w:t>
            </w:r>
          </w:p>
        </w:tc>
        <w:tc>
          <w:tcPr>
            <w:tcW w:w="6120" w:type="dxa"/>
            <w:shd w:val="clear" w:color="auto" w:fill="auto"/>
          </w:tcPr>
          <w:p w:rsidR="000D05A1" w:rsidRPr="00CA3CCD" w:rsidRDefault="000D05A1" w:rsidP="009C1BCC">
            <w:pPr>
              <w:spacing w:after="0" w:line="240" w:lineRule="auto"/>
            </w:pPr>
            <w:r>
              <w:t>25</w:t>
            </w:r>
            <w:r w:rsidRPr="00CA3CCD">
              <w:t xml:space="preserve"> man-day</w:t>
            </w:r>
            <w:r>
              <w:t>s</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Dependencies and Constraints</w:t>
            </w:r>
          </w:p>
        </w:tc>
        <w:tc>
          <w:tcPr>
            <w:tcW w:w="6120" w:type="dxa"/>
            <w:shd w:val="clear" w:color="auto" w:fill="auto"/>
          </w:tcPr>
          <w:p w:rsidR="000D05A1" w:rsidRPr="00CA3CCD" w:rsidRDefault="000D05A1" w:rsidP="009C1BCC">
            <w:pPr>
              <w:spacing w:after="0" w:line="240" w:lineRule="auto"/>
            </w:pPr>
            <w:r>
              <w:t>Web Application</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Risks</w:t>
            </w:r>
          </w:p>
        </w:tc>
        <w:tc>
          <w:tcPr>
            <w:tcW w:w="6120" w:type="dxa"/>
            <w:shd w:val="clear" w:color="auto" w:fill="auto"/>
          </w:tcPr>
          <w:p w:rsidR="000D05A1" w:rsidRPr="00CA3CCD" w:rsidRDefault="000D05A1" w:rsidP="009C1BCC">
            <w:pPr>
              <w:spacing w:after="0" w:line="240" w:lineRule="auto"/>
            </w:pPr>
            <w:r w:rsidRPr="00CA3CCD">
              <w:t xml:space="preserve">The interface is not </w:t>
            </w:r>
            <w:r>
              <w:t>user-friendly and not effective</w:t>
            </w:r>
          </w:p>
        </w:tc>
      </w:tr>
      <w:tr w:rsidR="000D05A1" w:rsidRPr="00CA3CCD" w:rsidTr="009C1BCC">
        <w:tc>
          <w:tcPr>
            <w:tcW w:w="9378" w:type="dxa"/>
            <w:gridSpan w:val="2"/>
            <w:shd w:val="clear" w:color="auto" w:fill="000000" w:themeFill="text1"/>
          </w:tcPr>
          <w:p w:rsidR="000D05A1" w:rsidRPr="00CA3CCD" w:rsidRDefault="000D05A1" w:rsidP="009C1BCC">
            <w:pPr>
              <w:spacing w:after="0" w:line="240" w:lineRule="auto"/>
              <w:rPr>
                <w:rFonts w:cs="Segoe UI"/>
                <w:b/>
                <w:color w:val="FFFFFF" w:themeColor="background1"/>
              </w:rPr>
            </w:pPr>
            <w:r w:rsidRPr="00CA3CCD">
              <w:rPr>
                <w:rFonts w:cs="Segoe UI"/>
                <w:b/>
                <w:color w:val="FFFFFF" w:themeColor="background1"/>
              </w:rPr>
              <w:t>Implementation</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Description</w:t>
            </w:r>
          </w:p>
        </w:tc>
        <w:tc>
          <w:tcPr>
            <w:tcW w:w="6120" w:type="dxa"/>
            <w:shd w:val="clear" w:color="auto" w:fill="auto"/>
          </w:tcPr>
          <w:p w:rsidR="000D05A1" w:rsidRPr="00CA3CCD" w:rsidRDefault="000D05A1" w:rsidP="009C1BCC">
            <w:pPr>
              <w:spacing w:after="0" w:line="240" w:lineRule="auto"/>
            </w:pPr>
            <w:r w:rsidRPr="00CA3CCD">
              <w:t>Create the executable files</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Deliverables</w:t>
            </w:r>
          </w:p>
        </w:tc>
        <w:tc>
          <w:tcPr>
            <w:tcW w:w="6120" w:type="dxa"/>
            <w:shd w:val="clear" w:color="auto" w:fill="auto"/>
          </w:tcPr>
          <w:p w:rsidR="000D05A1" w:rsidRPr="00CA3CCD" w:rsidRDefault="000D05A1" w:rsidP="009C1BCC">
            <w:pPr>
              <w:spacing w:after="0" w:line="240" w:lineRule="auto"/>
            </w:pPr>
            <w:r>
              <w:t>Usable software product</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Resources Needed</w:t>
            </w:r>
          </w:p>
        </w:tc>
        <w:tc>
          <w:tcPr>
            <w:tcW w:w="6120" w:type="dxa"/>
            <w:shd w:val="clear" w:color="auto" w:fill="auto"/>
          </w:tcPr>
          <w:p w:rsidR="000D05A1" w:rsidRPr="00CA3CCD" w:rsidRDefault="000D05A1" w:rsidP="009C1BCC">
            <w:pPr>
              <w:spacing w:after="0" w:line="240" w:lineRule="auto"/>
            </w:pPr>
            <w:r w:rsidRPr="00CA3CCD">
              <w:t>Visual Studio 2010,</w:t>
            </w:r>
            <w:r>
              <w:t xml:space="preserve"> </w:t>
            </w:r>
            <w:r w:rsidRPr="00CA3CCD">
              <w:t>.NET framework 4</w:t>
            </w:r>
            <w:r>
              <w:t>, Web browsers</w:t>
            </w:r>
          </w:p>
          <w:p w:rsidR="000D05A1" w:rsidRPr="00CA3CCD" w:rsidRDefault="000D05A1" w:rsidP="009C1BCC">
            <w:pPr>
              <w:spacing w:after="0" w:line="240" w:lineRule="auto"/>
            </w:pPr>
            <w:r>
              <w:t>20</w:t>
            </w:r>
            <w:r w:rsidRPr="00CA3CCD">
              <w:t>0 man-day</w:t>
            </w:r>
            <w:r>
              <w:t>s</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Dependencies and Constraints</w:t>
            </w:r>
          </w:p>
        </w:tc>
        <w:tc>
          <w:tcPr>
            <w:tcW w:w="6120" w:type="dxa"/>
            <w:shd w:val="clear" w:color="auto" w:fill="auto"/>
          </w:tcPr>
          <w:p w:rsidR="000D05A1" w:rsidRPr="00CA3CCD" w:rsidRDefault="000D05A1" w:rsidP="009C1BCC">
            <w:pPr>
              <w:spacing w:after="0" w:line="240" w:lineRule="auto"/>
            </w:pPr>
            <w:r w:rsidRPr="00CA3CCD">
              <w:t>N/A</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Risks</w:t>
            </w:r>
          </w:p>
        </w:tc>
        <w:tc>
          <w:tcPr>
            <w:tcW w:w="6120" w:type="dxa"/>
            <w:shd w:val="clear" w:color="auto" w:fill="auto"/>
          </w:tcPr>
          <w:p w:rsidR="000D05A1" w:rsidRPr="00CA3CCD" w:rsidRDefault="000D05A1" w:rsidP="009C1BCC">
            <w:pPr>
              <w:spacing w:after="0" w:line="240" w:lineRule="auto"/>
            </w:pPr>
            <w:r w:rsidRPr="00CA3CCD">
              <w:t xml:space="preserve">Not </w:t>
            </w:r>
            <w:r>
              <w:t>meet the</w:t>
            </w:r>
            <w:r w:rsidRPr="00CA3CCD">
              <w:t xml:space="preserve"> deadline, or not all the functions can be implemented</w:t>
            </w:r>
          </w:p>
        </w:tc>
      </w:tr>
      <w:tr w:rsidR="000D05A1" w:rsidRPr="00CA3CCD" w:rsidTr="009C1BCC">
        <w:tc>
          <w:tcPr>
            <w:tcW w:w="9378" w:type="dxa"/>
            <w:gridSpan w:val="2"/>
            <w:shd w:val="clear" w:color="auto" w:fill="000000" w:themeFill="text1"/>
          </w:tcPr>
          <w:p w:rsidR="000D05A1" w:rsidRPr="00CA3CCD" w:rsidRDefault="000D05A1" w:rsidP="009C1BCC">
            <w:pPr>
              <w:spacing w:after="0" w:line="240" w:lineRule="auto"/>
              <w:rPr>
                <w:rFonts w:cs="Segoe UI"/>
                <w:b/>
                <w:color w:val="FFFFFF" w:themeColor="background1"/>
              </w:rPr>
            </w:pPr>
            <w:bookmarkStart w:id="105" w:name="_Toc315513452"/>
            <w:bookmarkStart w:id="106" w:name="_Toc315513669"/>
            <w:r w:rsidRPr="00CA3CCD">
              <w:rPr>
                <w:rFonts w:cs="Segoe UI"/>
                <w:b/>
                <w:color w:val="FFFFFF" w:themeColor="background1"/>
              </w:rPr>
              <w:t>Release and deployment</w:t>
            </w:r>
            <w:bookmarkEnd w:id="105"/>
            <w:bookmarkEnd w:id="106"/>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Description</w:t>
            </w:r>
          </w:p>
        </w:tc>
        <w:tc>
          <w:tcPr>
            <w:tcW w:w="6120" w:type="dxa"/>
            <w:shd w:val="clear" w:color="auto" w:fill="auto"/>
          </w:tcPr>
          <w:p w:rsidR="000D05A1" w:rsidRPr="00CA3CCD" w:rsidRDefault="000D05A1" w:rsidP="009C1BCC">
            <w:pPr>
              <w:spacing w:after="0" w:line="240" w:lineRule="auto"/>
            </w:pPr>
            <w:r w:rsidRPr="00CA3CCD">
              <w:t xml:space="preserve">Release the complete application and deploy it </w:t>
            </w:r>
            <w:r>
              <w:t>on the server</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Deliverables</w:t>
            </w:r>
          </w:p>
        </w:tc>
        <w:tc>
          <w:tcPr>
            <w:tcW w:w="6120" w:type="dxa"/>
            <w:shd w:val="clear" w:color="auto" w:fill="auto"/>
          </w:tcPr>
          <w:p w:rsidR="000D05A1" w:rsidRPr="00CA3CCD" w:rsidRDefault="000D05A1" w:rsidP="009C1BCC">
            <w:pPr>
              <w:spacing w:after="0" w:line="240" w:lineRule="auto"/>
            </w:pPr>
            <w:r>
              <w:t>HDMS</w:t>
            </w:r>
            <w:r w:rsidRPr="00CA3CCD">
              <w:t xml:space="preserve"> installation file and all the related documents (SUM)</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Resources Needed</w:t>
            </w:r>
          </w:p>
        </w:tc>
        <w:tc>
          <w:tcPr>
            <w:tcW w:w="6120" w:type="dxa"/>
            <w:shd w:val="clear" w:color="auto" w:fill="auto"/>
          </w:tcPr>
          <w:p w:rsidR="000D05A1" w:rsidRPr="00CA3CCD" w:rsidRDefault="000D05A1" w:rsidP="009C1BCC">
            <w:pPr>
              <w:spacing w:after="0" w:line="240" w:lineRule="auto"/>
            </w:pPr>
            <w:r w:rsidRPr="00CA3CCD">
              <w:t>Installation package</w:t>
            </w:r>
          </w:p>
          <w:p w:rsidR="000D05A1" w:rsidRPr="00CA3CCD" w:rsidRDefault="000D05A1" w:rsidP="009C1BCC">
            <w:pPr>
              <w:spacing w:after="0" w:line="240" w:lineRule="auto"/>
            </w:pPr>
            <w:r>
              <w:t>10</w:t>
            </w:r>
            <w:r w:rsidRPr="00CA3CCD">
              <w:t xml:space="preserve"> man-day</w:t>
            </w:r>
            <w:r>
              <w:t>s</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Dependencies and Constraints</w:t>
            </w:r>
          </w:p>
        </w:tc>
        <w:tc>
          <w:tcPr>
            <w:tcW w:w="6120" w:type="dxa"/>
            <w:shd w:val="clear" w:color="auto" w:fill="auto"/>
          </w:tcPr>
          <w:p w:rsidR="000D05A1" w:rsidRPr="00CA3CCD" w:rsidRDefault="000D05A1" w:rsidP="009C1BCC">
            <w:pPr>
              <w:spacing w:after="0" w:line="240" w:lineRule="auto"/>
            </w:pPr>
            <w:r w:rsidRPr="00CA3CCD">
              <w:t>Meet the user requirements</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Risks</w:t>
            </w:r>
          </w:p>
        </w:tc>
        <w:tc>
          <w:tcPr>
            <w:tcW w:w="6120" w:type="dxa"/>
            <w:shd w:val="clear" w:color="auto" w:fill="auto"/>
          </w:tcPr>
          <w:p w:rsidR="000D05A1" w:rsidRPr="00CA3CCD" w:rsidRDefault="000D05A1" w:rsidP="009C1BCC">
            <w:pPr>
              <w:spacing w:after="0" w:line="240" w:lineRule="auto"/>
            </w:pPr>
            <w:r w:rsidRPr="00CA3CCD">
              <w:t>The program is not running properly in real environment</w:t>
            </w:r>
          </w:p>
          <w:p w:rsidR="000D05A1" w:rsidRPr="00CA3CCD" w:rsidRDefault="000D05A1" w:rsidP="009C1BCC">
            <w:pPr>
              <w:spacing w:after="0" w:line="240" w:lineRule="auto"/>
            </w:pPr>
            <w:r w:rsidRPr="00CA3CCD">
              <w:t>Cannot release before the deadline</w:t>
            </w:r>
          </w:p>
        </w:tc>
      </w:tr>
      <w:tr w:rsidR="000D05A1" w:rsidRPr="00CA3CCD" w:rsidTr="009C1BCC">
        <w:tc>
          <w:tcPr>
            <w:tcW w:w="9378" w:type="dxa"/>
            <w:gridSpan w:val="2"/>
            <w:shd w:val="clear" w:color="auto" w:fill="000000" w:themeFill="text1"/>
          </w:tcPr>
          <w:p w:rsidR="000D05A1" w:rsidRPr="00CA3CCD" w:rsidRDefault="000D05A1" w:rsidP="009C1BCC">
            <w:pPr>
              <w:spacing w:after="0" w:line="240" w:lineRule="auto"/>
              <w:rPr>
                <w:rFonts w:cs="Segoe UI"/>
                <w:b/>
                <w:color w:val="FFFFFF" w:themeColor="background1"/>
              </w:rPr>
            </w:pPr>
            <w:bookmarkStart w:id="107" w:name="_Toc315513453"/>
            <w:bookmarkStart w:id="108" w:name="_Toc315513670"/>
            <w:r w:rsidRPr="00CA3CCD">
              <w:rPr>
                <w:rFonts w:cs="Segoe UI"/>
                <w:b/>
                <w:bCs/>
                <w:color w:val="FFFFFF" w:themeColor="background1"/>
                <w:szCs w:val="18"/>
              </w:rPr>
              <w:t>Quality</w:t>
            </w:r>
            <w:r w:rsidRPr="00CA3CCD">
              <w:rPr>
                <w:rFonts w:cs="Segoe UI"/>
                <w:b/>
                <w:color w:val="FFFFFF" w:themeColor="background1"/>
              </w:rPr>
              <w:t xml:space="preserve"> control</w:t>
            </w:r>
            <w:bookmarkEnd w:id="107"/>
            <w:bookmarkEnd w:id="108"/>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Description</w:t>
            </w:r>
          </w:p>
        </w:tc>
        <w:tc>
          <w:tcPr>
            <w:tcW w:w="6120" w:type="dxa"/>
            <w:shd w:val="clear" w:color="auto" w:fill="auto"/>
          </w:tcPr>
          <w:p w:rsidR="000D05A1" w:rsidRPr="00CA3CCD" w:rsidRDefault="000D05A1" w:rsidP="009C1BCC">
            <w:pPr>
              <w:spacing w:after="0" w:line="240" w:lineRule="auto"/>
            </w:pPr>
            <w:r w:rsidRPr="00CA3CCD">
              <w:t>Testing application’s performance and usability</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Deliverables</w:t>
            </w:r>
          </w:p>
        </w:tc>
        <w:tc>
          <w:tcPr>
            <w:tcW w:w="6120" w:type="dxa"/>
            <w:shd w:val="clear" w:color="auto" w:fill="auto"/>
          </w:tcPr>
          <w:p w:rsidR="000D05A1" w:rsidRPr="00CA3CCD" w:rsidRDefault="000D05A1" w:rsidP="009C1BCC">
            <w:pPr>
              <w:spacing w:after="0" w:line="240" w:lineRule="auto"/>
            </w:pPr>
            <w:r w:rsidRPr="00CA3CCD">
              <w:t>STD</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Resources Needed</w:t>
            </w:r>
          </w:p>
        </w:tc>
        <w:tc>
          <w:tcPr>
            <w:tcW w:w="6120" w:type="dxa"/>
            <w:shd w:val="clear" w:color="auto" w:fill="auto"/>
          </w:tcPr>
          <w:p w:rsidR="000D05A1" w:rsidRPr="00CA3CCD" w:rsidRDefault="000D05A1" w:rsidP="009C1BCC">
            <w:pPr>
              <w:spacing w:after="0" w:line="240" w:lineRule="auto"/>
            </w:pPr>
            <w:r w:rsidRPr="00CA3CCD">
              <w:t>QA, testers (team member),members), FPT template test case</w:t>
            </w:r>
          </w:p>
          <w:p w:rsidR="000D05A1" w:rsidRPr="00CA3CCD" w:rsidRDefault="000D05A1" w:rsidP="009C1BCC">
            <w:pPr>
              <w:spacing w:after="0" w:line="240" w:lineRule="auto"/>
            </w:pPr>
            <w:r>
              <w:t>75</w:t>
            </w:r>
            <w:r w:rsidRPr="00CA3CCD">
              <w:t xml:space="preserve"> man-day</w:t>
            </w:r>
            <w:r>
              <w:t>s</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Dependencies and Constraints</w:t>
            </w:r>
          </w:p>
        </w:tc>
        <w:tc>
          <w:tcPr>
            <w:tcW w:w="6120" w:type="dxa"/>
            <w:shd w:val="clear" w:color="auto" w:fill="auto"/>
          </w:tcPr>
          <w:p w:rsidR="000D05A1" w:rsidRPr="00CA3CCD" w:rsidRDefault="000D05A1" w:rsidP="009C1BCC">
            <w:pPr>
              <w:spacing w:after="0" w:line="240" w:lineRule="auto"/>
            </w:pPr>
            <w:r w:rsidRPr="00CA3CCD">
              <w:t>Follow FPT template test case</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Risks</w:t>
            </w:r>
          </w:p>
        </w:tc>
        <w:tc>
          <w:tcPr>
            <w:tcW w:w="6120" w:type="dxa"/>
            <w:shd w:val="clear" w:color="auto" w:fill="auto"/>
          </w:tcPr>
          <w:p w:rsidR="000D05A1" w:rsidRPr="00CA3CCD" w:rsidRDefault="000D05A1" w:rsidP="009C1BCC">
            <w:pPr>
              <w:spacing w:after="0" w:line="240" w:lineRule="auto"/>
            </w:pPr>
            <w:r w:rsidRPr="00CA3CCD">
              <w:t>The program performance bellow standard</w:t>
            </w:r>
          </w:p>
          <w:p w:rsidR="000D05A1" w:rsidRPr="00CA3CCD" w:rsidRDefault="000D05A1" w:rsidP="009C1BCC">
            <w:pPr>
              <w:spacing w:after="0" w:line="240" w:lineRule="auto"/>
            </w:pPr>
            <w:r w:rsidRPr="00CA3CCD">
              <w:t>Not user friendly</w:t>
            </w:r>
          </w:p>
          <w:p w:rsidR="000D05A1" w:rsidRPr="00CA3CCD" w:rsidRDefault="000D05A1" w:rsidP="009C1BCC">
            <w:pPr>
              <w:spacing w:after="0" w:line="240" w:lineRule="auto"/>
            </w:pPr>
            <w:r w:rsidRPr="00CA3CCD">
              <w:t>Bugs and leakages</w:t>
            </w:r>
          </w:p>
        </w:tc>
      </w:tr>
      <w:tr w:rsidR="000D05A1" w:rsidRPr="00CA3CCD" w:rsidTr="009C1BCC">
        <w:tc>
          <w:tcPr>
            <w:tcW w:w="9378" w:type="dxa"/>
            <w:gridSpan w:val="2"/>
            <w:shd w:val="clear" w:color="auto" w:fill="000000" w:themeFill="text1"/>
          </w:tcPr>
          <w:p w:rsidR="000D05A1" w:rsidRPr="00CA3CCD" w:rsidRDefault="000D05A1" w:rsidP="009C1BCC">
            <w:pPr>
              <w:spacing w:after="0" w:line="240" w:lineRule="auto"/>
              <w:rPr>
                <w:rFonts w:cs="Segoe UI"/>
                <w:b/>
                <w:color w:val="FFFFFF" w:themeColor="background1"/>
              </w:rPr>
            </w:pPr>
            <w:bookmarkStart w:id="109" w:name="_Toc315513455"/>
            <w:bookmarkStart w:id="110" w:name="_Toc315513672"/>
            <w:r w:rsidRPr="00CA3CCD">
              <w:rPr>
                <w:rFonts w:cs="Segoe UI"/>
                <w:b/>
                <w:color w:val="FFFFFF" w:themeColor="background1"/>
              </w:rPr>
              <w:t>Human resource management</w:t>
            </w:r>
            <w:bookmarkEnd w:id="109"/>
            <w:bookmarkEnd w:id="110"/>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Description</w:t>
            </w:r>
          </w:p>
        </w:tc>
        <w:tc>
          <w:tcPr>
            <w:tcW w:w="6120" w:type="dxa"/>
            <w:shd w:val="clear" w:color="auto" w:fill="auto"/>
          </w:tcPr>
          <w:p w:rsidR="000D05A1" w:rsidRPr="00CA3CCD" w:rsidRDefault="000D05A1" w:rsidP="009C1BCC">
            <w:pPr>
              <w:spacing w:after="0" w:line="240" w:lineRule="auto"/>
            </w:pPr>
            <w:r w:rsidRPr="00CA3CCD">
              <w:t>Manage human resource, task assignments and member’s performances</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Deliverables</w:t>
            </w:r>
          </w:p>
        </w:tc>
        <w:tc>
          <w:tcPr>
            <w:tcW w:w="6120" w:type="dxa"/>
            <w:shd w:val="clear" w:color="auto" w:fill="auto"/>
          </w:tcPr>
          <w:p w:rsidR="000D05A1" w:rsidRPr="00CA3CCD" w:rsidRDefault="000D05A1" w:rsidP="009C1BCC">
            <w:pPr>
              <w:spacing w:after="0" w:line="240" w:lineRule="auto"/>
            </w:pPr>
            <w:r w:rsidRPr="00CA3CCD">
              <w:t>Project Task List – Assignment Table sheet</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Resources Needed</w:t>
            </w:r>
          </w:p>
        </w:tc>
        <w:tc>
          <w:tcPr>
            <w:tcW w:w="6120" w:type="dxa"/>
            <w:shd w:val="clear" w:color="auto" w:fill="auto"/>
          </w:tcPr>
          <w:p w:rsidR="000D05A1" w:rsidRPr="00CA3CCD" w:rsidRDefault="000D05A1" w:rsidP="009C1BCC">
            <w:pPr>
              <w:spacing w:after="0" w:line="240" w:lineRule="auto"/>
            </w:pPr>
            <w:r w:rsidRPr="00CA3CCD">
              <w:t>Project Task List</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Dependencies and Constraints</w:t>
            </w:r>
          </w:p>
        </w:tc>
        <w:tc>
          <w:tcPr>
            <w:tcW w:w="6120" w:type="dxa"/>
            <w:shd w:val="clear" w:color="auto" w:fill="auto"/>
          </w:tcPr>
          <w:p w:rsidR="000D05A1" w:rsidRPr="00CA3CCD" w:rsidRDefault="000D05A1" w:rsidP="009C1BCC">
            <w:pPr>
              <w:spacing w:after="0" w:line="240" w:lineRule="auto"/>
            </w:pPr>
            <w:r w:rsidRPr="00CA3CCD">
              <w:t>N/A</w:t>
            </w:r>
          </w:p>
        </w:tc>
      </w:tr>
      <w:tr w:rsidR="000D05A1" w:rsidRPr="00CA3CCD" w:rsidTr="009C1BCC">
        <w:tc>
          <w:tcPr>
            <w:tcW w:w="3258" w:type="dxa"/>
            <w:shd w:val="clear" w:color="auto" w:fill="auto"/>
          </w:tcPr>
          <w:p w:rsidR="000D05A1" w:rsidRPr="00CA3CCD" w:rsidRDefault="000D05A1" w:rsidP="009C1BCC">
            <w:pPr>
              <w:spacing w:after="0" w:line="240" w:lineRule="auto"/>
            </w:pPr>
            <w:r w:rsidRPr="00CA3CCD">
              <w:t>Risks</w:t>
            </w:r>
          </w:p>
        </w:tc>
        <w:tc>
          <w:tcPr>
            <w:tcW w:w="6120" w:type="dxa"/>
            <w:shd w:val="clear" w:color="auto" w:fill="auto"/>
          </w:tcPr>
          <w:p w:rsidR="000D05A1" w:rsidRPr="00CA3CCD" w:rsidRDefault="000D05A1" w:rsidP="009C1BCC">
            <w:pPr>
              <w:spacing w:after="0" w:line="240" w:lineRule="auto"/>
            </w:pPr>
            <w:r w:rsidRPr="00CA3CCD">
              <w:t>Lack of planning and management skill</w:t>
            </w:r>
          </w:p>
          <w:p w:rsidR="000D05A1" w:rsidRPr="00CA3CCD" w:rsidRDefault="000D05A1" w:rsidP="009C1BCC">
            <w:pPr>
              <w:spacing w:after="0" w:line="240" w:lineRule="auto"/>
            </w:pPr>
            <w:r w:rsidRPr="00CA3CCD">
              <w:t>Communication problem</w:t>
            </w:r>
          </w:p>
          <w:p w:rsidR="000D05A1" w:rsidRPr="00CA3CCD" w:rsidRDefault="000D05A1" w:rsidP="009C1BCC">
            <w:pPr>
              <w:spacing w:after="0" w:line="240" w:lineRule="auto"/>
            </w:pPr>
            <w:r w:rsidRPr="00CA3CCD">
              <w:t>Decrease in team members during project implementation</w:t>
            </w:r>
          </w:p>
        </w:tc>
      </w:tr>
    </w:tbl>
    <w:p w:rsidR="000D05A1" w:rsidRDefault="000D05A1" w:rsidP="000D05A1"/>
    <w:p w:rsidR="000D05A1" w:rsidRDefault="000D05A1" w:rsidP="000D05A1">
      <w:pPr>
        <w:spacing w:after="0" w:line="240" w:lineRule="auto"/>
      </w:pPr>
      <w:r>
        <w:br w:type="page"/>
      </w:r>
    </w:p>
    <w:p w:rsidR="000D05A1" w:rsidRDefault="000D05A1" w:rsidP="002724DF">
      <w:pPr>
        <w:pStyle w:val="Heading111"/>
      </w:pPr>
      <w:bookmarkStart w:id="111" w:name="_Toc336515305"/>
      <w:bookmarkStart w:id="112" w:name="_Toc342822722"/>
      <w:r>
        <w:lastRenderedPageBreak/>
        <w:t>Task sheet</w:t>
      </w:r>
      <w:bookmarkEnd w:id="111"/>
      <w:bookmarkEnd w:id="112"/>
    </w:p>
    <w:tbl>
      <w:tblPr>
        <w:tblStyle w:val="LightList"/>
        <w:tblW w:w="9378" w:type="dxa"/>
        <w:tblLook w:val="0020" w:firstRow="1" w:lastRow="0" w:firstColumn="0" w:lastColumn="0" w:noHBand="0" w:noVBand="0"/>
      </w:tblPr>
      <w:tblGrid>
        <w:gridCol w:w="4788"/>
        <w:gridCol w:w="1170"/>
        <w:gridCol w:w="1710"/>
        <w:gridCol w:w="1710"/>
      </w:tblGrid>
      <w:tr w:rsidR="000D05A1" w:rsidRPr="00B96A90" w:rsidTr="009C1BCC">
        <w:trPr>
          <w:cnfStyle w:val="100000000000" w:firstRow="1" w:lastRow="0" w:firstColumn="0" w:lastColumn="0" w:oddVBand="0" w:evenVBand="0" w:oddHBand="0"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Times New Roman" w:hAnsiTheme="minorHAnsi" w:cstheme="minorHAnsi"/>
                <w:szCs w:val="20"/>
                <w:lang w:eastAsia="ja-JP"/>
              </w:rPr>
            </w:pPr>
            <w:r w:rsidRPr="00B96A90">
              <w:rPr>
                <w:rFonts w:asciiTheme="minorHAnsi" w:eastAsia="Times New Roman" w:hAnsiTheme="minorHAnsi" w:cstheme="minorHAnsi"/>
                <w:szCs w:val="20"/>
                <w:lang w:eastAsia="ja-JP"/>
              </w:rPr>
              <w:t>Task Name</w:t>
            </w:r>
          </w:p>
        </w:tc>
        <w:tc>
          <w:tcPr>
            <w:tcW w:w="1170" w:type="dxa"/>
            <w:hideMark/>
          </w:tcPr>
          <w:p w:rsidR="000D05A1" w:rsidRPr="00B96A90" w:rsidRDefault="000D05A1" w:rsidP="009C1BCC">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Cs w:val="20"/>
                <w:lang w:eastAsia="ja-JP"/>
              </w:rPr>
            </w:pPr>
            <w:r w:rsidRPr="00B96A90">
              <w:rPr>
                <w:rFonts w:asciiTheme="minorHAnsi" w:eastAsia="Times New Roman" w:hAnsiTheme="minorHAnsi" w:cstheme="minorHAnsi"/>
                <w:szCs w:val="20"/>
                <w:lang w:eastAsia="ja-JP"/>
              </w:rPr>
              <w:t>Duration</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szCs w:val="20"/>
                <w:lang w:eastAsia="ja-JP"/>
              </w:rPr>
            </w:pPr>
            <w:r w:rsidRPr="00B96A90">
              <w:rPr>
                <w:rFonts w:asciiTheme="minorHAnsi" w:eastAsia="Times New Roman" w:hAnsiTheme="minorHAnsi" w:cstheme="minorHAnsi"/>
                <w:szCs w:val="20"/>
                <w:lang w:eastAsia="ja-JP"/>
              </w:rPr>
              <w:t>Start</w:t>
            </w:r>
          </w:p>
        </w:tc>
        <w:tc>
          <w:tcPr>
            <w:tcW w:w="1710" w:type="dxa"/>
            <w:hideMark/>
          </w:tcPr>
          <w:p w:rsidR="000D05A1" w:rsidRPr="00B96A90" w:rsidRDefault="000D05A1" w:rsidP="009C1BCC">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Cs w:val="20"/>
                <w:lang w:eastAsia="ja-JP"/>
              </w:rPr>
            </w:pPr>
            <w:r w:rsidRPr="00B96A90">
              <w:rPr>
                <w:rFonts w:asciiTheme="minorHAnsi" w:eastAsia="Times New Roman" w:hAnsiTheme="minorHAnsi" w:cstheme="minorHAnsi"/>
                <w:szCs w:val="20"/>
                <w:lang w:eastAsia="ja-JP"/>
              </w:rPr>
              <w:t>Finish</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8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Home Delivery Management System</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75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9/10/12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Fri 12/21/12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 xml:space="preserve">   Initiating</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9/10/12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9/10/12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Project Kick-off meeting</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9/10/12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9/10/12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 xml:space="preserve">   Planning</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4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Tue 9/11/12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Fri 9/14/12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Prepare Project Introduction</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Tue 9/11/12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Tue 9/11/12</w:t>
            </w:r>
          </w:p>
        </w:tc>
      </w:tr>
      <w:tr w:rsidR="000D05A1" w:rsidRPr="00B96A90" w:rsidTr="009C1BCC">
        <w:trPr>
          <w:trHeight w:val="389"/>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Develop Software Project Management Plan</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2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Wed 9/12/12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9/13/12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Review Project plan</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Fri 9/14/12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9/14/12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 xml:space="preserve">   Executing</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65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Mon 9/17/12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Fri 12/14/12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 xml:space="preserve">      Analysis</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4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Mon 9/17/12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Thu 9/20/12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Create SRS</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4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9/17/12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9/20/12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Review SRS</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9/21/12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9/21/12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 xml:space="preserve">      Design</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10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9/24/12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Fri 10/5/12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Architecture Design</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2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9/24/12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Tue 9/25/12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Database Design</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2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Wed 9/26/12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9/27/12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UI Design</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3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9/28/12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Tue 10/2/12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Create Software Detail Description</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2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Wed 10/3/12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10/4/12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Review DD</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10/5/12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10/5/12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 xml:space="preserve">      Implementation</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35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10/8/12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Fri 11/23/12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Implement database</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2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10/8/12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Tue 10/9/12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coding (code and fix bug)</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33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Wed 10/10/12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11/23/12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 xml:space="preserve">      Testing</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10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Mon 11/26/12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Fri 12/7/12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Create software Test plan</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11/26/12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11/26/12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Review Test plan</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Tue 11/27/12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Tue 11/27/12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Create Software Test Document</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Wed 11/28/12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Wed 11/28/12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Execute IT</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3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11/29/12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12/3/12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Execute ST</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3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Tue 12/4/12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12/6/12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Review STD</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12/7/12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12/7/12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 xml:space="preserve">      Final release</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5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12/13/12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Wed 12/19/12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29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Create Software Installation package</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2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12/13/12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Fri 12/14/12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Create User manual Guide</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2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Mon 12/17/12</w:t>
            </w:r>
          </w:p>
        </w:tc>
        <w:tc>
          <w:tcPr>
            <w:tcW w:w="171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Tue 12/18/12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Review User Manual Guide</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Wed 12/19/12</w:t>
            </w:r>
          </w:p>
        </w:tc>
        <w:tc>
          <w:tcPr>
            <w:tcW w:w="171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Wed 12/19/12</w:t>
            </w:r>
          </w:p>
        </w:tc>
      </w:tr>
      <w:tr w:rsidR="000D05A1" w:rsidRPr="00B96A90" w:rsidTr="009C1BCC">
        <w:trPr>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b/>
                <w:bCs/>
                <w:color w:val="000000"/>
                <w:lang w:eastAsia="ja-JP"/>
              </w:rPr>
            </w:pPr>
            <w:r w:rsidRPr="00B96A90">
              <w:rPr>
                <w:rFonts w:asciiTheme="minorHAnsi" w:eastAsia="Arial Unicode MS" w:hAnsiTheme="minorHAnsi" w:cstheme="minorHAnsi"/>
                <w:b/>
                <w:bCs/>
                <w:color w:val="000000"/>
                <w:lang w:eastAsia="ja-JP"/>
              </w:rPr>
              <w:t xml:space="preserve">   Closing</w:t>
            </w:r>
          </w:p>
        </w:tc>
        <w:tc>
          <w:tcPr>
            <w:tcW w:w="1170" w:type="dxa"/>
            <w:hideMark/>
          </w:tcPr>
          <w:p w:rsidR="000D05A1" w:rsidRPr="00B96A90" w:rsidRDefault="000D05A1" w:rsidP="009C1BC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Pr>
                <w:rFonts w:asciiTheme="minorHAnsi" w:eastAsia="Times New Roman" w:hAnsiTheme="minorHAnsi" w:cstheme="minorHAnsi"/>
                <w:b/>
                <w:bCs/>
                <w:color w:val="000000"/>
                <w:lang w:eastAsia="ja-JP"/>
              </w:rPr>
              <w:t>1</w:t>
            </w:r>
            <w:r w:rsidRPr="00B96A90">
              <w:rPr>
                <w:rFonts w:asciiTheme="minorHAnsi" w:eastAsia="Times New Roman" w:hAnsiTheme="minorHAnsi" w:cstheme="minorHAnsi"/>
                <w:b/>
                <w:bCs/>
                <w:color w:val="000000"/>
                <w:lang w:eastAsia="ja-JP"/>
              </w:rPr>
              <w:t xml:space="preserve"> days</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12/20/12</w:t>
            </w:r>
          </w:p>
        </w:tc>
        <w:tc>
          <w:tcPr>
            <w:tcW w:w="1710" w:type="dxa"/>
            <w:hideMark/>
          </w:tcPr>
          <w:p w:rsidR="000D05A1" w:rsidRPr="00B96A90" w:rsidRDefault="000D05A1" w:rsidP="000D05A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eastAsia="ja-JP"/>
              </w:rPr>
            </w:pPr>
            <w:r w:rsidRPr="00B96A90">
              <w:rPr>
                <w:rFonts w:asciiTheme="minorHAnsi" w:eastAsia="Times New Roman" w:hAnsiTheme="minorHAnsi" w:cstheme="minorHAnsi"/>
                <w:b/>
                <w:bCs/>
                <w:color w:val="000000"/>
                <w:lang w:eastAsia="ja-JP"/>
              </w:rPr>
              <w:t>Thu 12/2</w:t>
            </w:r>
            <w:r>
              <w:rPr>
                <w:rFonts w:asciiTheme="minorHAnsi" w:eastAsia="Times New Roman" w:hAnsiTheme="minorHAnsi" w:cstheme="minorHAnsi"/>
                <w:b/>
                <w:bCs/>
                <w:color w:val="000000"/>
                <w:lang w:eastAsia="ja-JP"/>
              </w:rPr>
              <w:t>0</w:t>
            </w:r>
            <w:r w:rsidRPr="00B96A90">
              <w:rPr>
                <w:rFonts w:asciiTheme="minorHAnsi" w:eastAsia="Times New Roman" w:hAnsiTheme="minorHAnsi" w:cstheme="minorHAnsi"/>
                <w:b/>
                <w:bCs/>
                <w:color w:val="000000"/>
                <w:lang w:eastAsia="ja-JP"/>
              </w:rPr>
              <w:t>/12</w:t>
            </w:r>
          </w:p>
        </w:tc>
      </w:tr>
      <w:tr w:rsidR="000D05A1" w:rsidRPr="00B96A90" w:rsidTr="009C1BCC">
        <w:trPr>
          <w:cnfStyle w:val="000000100000" w:firstRow="0" w:lastRow="0" w:firstColumn="0" w:lastColumn="0" w:oddVBand="0" w:evenVBand="0" w:oddHBand="1" w:evenHBand="0" w:firstRowFirstColumn="0" w:firstRowLastColumn="0" w:lastRowFirstColumn="0" w:lastRowLastColumn="0"/>
          <w:trHeight w:val="330"/>
        </w:trPr>
        <w:tc>
          <w:tcPr>
            <w:cnfStyle w:val="000010000000" w:firstRow="0" w:lastRow="0" w:firstColumn="0" w:lastColumn="0" w:oddVBand="1" w:evenVBand="0" w:oddHBand="0" w:evenHBand="0" w:firstRowFirstColumn="0" w:firstRowLastColumn="0" w:lastRowFirstColumn="0" w:lastRowLastColumn="0"/>
            <w:tcW w:w="4788" w:type="dxa"/>
            <w:hideMark/>
          </w:tcPr>
          <w:p w:rsidR="000D05A1" w:rsidRPr="00B96A90" w:rsidRDefault="000D05A1" w:rsidP="009C1BCC">
            <w:pPr>
              <w:spacing w:after="0" w:line="240" w:lineRule="auto"/>
              <w:rPr>
                <w:rFonts w:asciiTheme="minorHAnsi" w:eastAsia="Arial Unicode MS" w:hAnsiTheme="minorHAnsi" w:cstheme="minorHAnsi"/>
                <w:color w:val="000000"/>
                <w:lang w:eastAsia="ja-JP"/>
              </w:rPr>
            </w:pPr>
            <w:r w:rsidRPr="00B96A90">
              <w:rPr>
                <w:rFonts w:asciiTheme="minorHAnsi" w:eastAsia="Arial Unicode MS" w:hAnsiTheme="minorHAnsi" w:cstheme="minorHAnsi"/>
                <w:color w:val="000000"/>
                <w:lang w:eastAsia="ja-JP"/>
              </w:rPr>
              <w:t xml:space="preserve">      Final Capstone project Presentation</w:t>
            </w:r>
          </w:p>
        </w:tc>
        <w:tc>
          <w:tcPr>
            <w:tcW w:w="1170" w:type="dxa"/>
            <w:hideMark/>
          </w:tcPr>
          <w:p w:rsidR="000D05A1" w:rsidRPr="00B96A90" w:rsidRDefault="000D05A1" w:rsidP="009C1BC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1 day</w:t>
            </w:r>
          </w:p>
        </w:tc>
        <w:tc>
          <w:tcPr>
            <w:cnfStyle w:val="000010000000" w:firstRow="0" w:lastRow="0" w:firstColumn="0" w:lastColumn="0" w:oddVBand="1" w:evenVBand="0" w:oddHBand="0" w:evenHBand="0" w:firstRowFirstColumn="0" w:firstRowLastColumn="0" w:lastRowFirstColumn="0" w:lastRowLastColumn="0"/>
            <w:tcW w:w="1710" w:type="dxa"/>
            <w:hideMark/>
          </w:tcPr>
          <w:p w:rsidR="000D05A1" w:rsidRPr="00B96A90" w:rsidRDefault="000D05A1" w:rsidP="009C1BCC">
            <w:pPr>
              <w:spacing w:after="0" w:line="240" w:lineRule="auto"/>
              <w:rPr>
                <w:rFonts w:asciiTheme="minorHAnsi" w:eastAsia="Times New Roman" w:hAnsiTheme="minorHAnsi" w:cstheme="minorHAnsi"/>
                <w:color w:val="000000"/>
                <w:lang w:eastAsia="ja-JP"/>
              </w:rPr>
            </w:pPr>
            <w:r w:rsidRPr="00B96A90">
              <w:rPr>
                <w:rFonts w:asciiTheme="minorHAnsi" w:eastAsia="Times New Roman" w:hAnsiTheme="minorHAnsi" w:cstheme="minorHAnsi"/>
                <w:color w:val="000000"/>
                <w:lang w:eastAsia="ja-JP"/>
              </w:rPr>
              <w:t>Thu 12/20/12</w:t>
            </w:r>
          </w:p>
        </w:tc>
        <w:tc>
          <w:tcPr>
            <w:tcW w:w="1710" w:type="dxa"/>
            <w:hideMark/>
          </w:tcPr>
          <w:p w:rsidR="000D05A1" w:rsidRPr="00B96A90" w:rsidRDefault="000D05A1" w:rsidP="000D05A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ja-JP"/>
              </w:rPr>
            </w:pPr>
            <w:r>
              <w:rPr>
                <w:rFonts w:asciiTheme="minorHAnsi" w:eastAsia="Times New Roman" w:hAnsiTheme="minorHAnsi" w:cstheme="minorHAnsi"/>
                <w:color w:val="000000"/>
                <w:lang w:eastAsia="ja-JP"/>
              </w:rPr>
              <w:t>Thu 12/</w:t>
            </w:r>
            <w:r w:rsidRPr="00B96A90">
              <w:rPr>
                <w:rFonts w:asciiTheme="minorHAnsi" w:eastAsia="Times New Roman" w:hAnsiTheme="minorHAnsi" w:cstheme="minorHAnsi"/>
                <w:color w:val="000000"/>
                <w:lang w:eastAsia="ja-JP"/>
              </w:rPr>
              <w:t>20/12</w:t>
            </w:r>
          </w:p>
        </w:tc>
      </w:tr>
    </w:tbl>
    <w:p w:rsidR="00CA02FA" w:rsidRDefault="00CA02FA" w:rsidP="00E62AF0">
      <w:pPr>
        <w:pStyle w:val="Heading11"/>
        <w:numPr>
          <w:ilvl w:val="0"/>
          <w:numId w:val="0"/>
        </w:numPr>
        <w:ind w:left="360"/>
      </w:pPr>
      <w:bookmarkStart w:id="113" w:name="_Toc336515307"/>
    </w:p>
    <w:p w:rsidR="00CA02FA" w:rsidRDefault="00CA02FA">
      <w:pPr>
        <w:spacing w:after="0" w:line="240" w:lineRule="auto"/>
        <w:rPr>
          <w:rFonts w:ascii="Cambria" w:eastAsia="MS Gothic" w:hAnsi="Cambria"/>
          <w:b/>
          <w:bCs/>
          <w:color w:val="4F81BD"/>
          <w:sz w:val="32"/>
          <w:szCs w:val="26"/>
        </w:rPr>
      </w:pPr>
      <w:r>
        <w:br w:type="page"/>
      </w:r>
    </w:p>
    <w:p w:rsidR="000D05A1" w:rsidRDefault="000D05A1" w:rsidP="00C720D2">
      <w:pPr>
        <w:pStyle w:val="Heading11"/>
      </w:pPr>
      <w:bookmarkStart w:id="114" w:name="_Toc342822723"/>
      <w:r>
        <w:lastRenderedPageBreak/>
        <w:t>Coding Convention</w:t>
      </w:r>
      <w:bookmarkEnd w:id="113"/>
      <w:bookmarkEnd w:id="114"/>
    </w:p>
    <w:p w:rsidR="000D05A1" w:rsidRDefault="000D05A1" w:rsidP="002724DF">
      <w:pPr>
        <w:pStyle w:val="Heading111"/>
      </w:pPr>
      <w:bookmarkStart w:id="115" w:name="_Toc336515308"/>
      <w:bookmarkStart w:id="116" w:name="_Toc342822724"/>
      <w:r>
        <w:t>Naming Convention</w:t>
      </w:r>
      <w:bookmarkEnd w:id="115"/>
      <w:bookmarkEnd w:id="116"/>
    </w:p>
    <w:p w:rsidR="000D05A1" w:rsidRPr="00CA3CCD" w:rsidRDefault="000D05A1" w:rsidP="00016C35">
      <w:pPr>
        <w:pStyle w:val="ListParagraph"/>
        <w:numPr>
          <w:ilvl w:val="0"/>
          <w:numId w:val="15"/>
        </w:numPr>
        <w:spacing w:line="264" w:lineRule="auto"/>
        <w:ind w:left="1080"/>
        <w:jc w:val="both"/>
      </w:pPr>
      <w:r w:rsidRPr="00CA3CCD">
        <w:t>Private Fields: underscore followed by lowerCamelCase.</w:t>
      </w:r>
    </w:p>
    <w:p w:rsidR="000D05A1" w:rsidRPr="00CA3CCD" w:rsidRDefault="000D05A1" w:rsidP="00016C35">
      <w:pPr>
        <w:pStyle w:val="ListParagraph"/>
        <w:numPr>
          <w:ilvl w:val="0"/>
          <w:numId w:val="15"/>
        </w:numPr>
        <w:spacing w:line="264" w:lineRule="auto"/>
        <w:ind w:left="1080"/>
        <w:jc w:val="both"/>
      </w:pPr>
      <w:r w:rsidRPr="00CA3CCD">
        <w:t>Non-private Fields and properties: UpperCamelCase.</w:t>
      </w:r>
    </w:p>
    <w:p w:rsidR="000D05A1" w:rsidRPr="00CA3CCD" w:rsidRDefault="000D05A1" w:rsidP="00016C35">
      <w:pPr>
        <w:pStyle w:val="ListParagraph"/>
        <w:numPr>
          <w:ilvl w:val="0"/>
          <w:numId w:val="15"/>
        </w:numPr>
        <w:spacing w:line="264" w:lineRule="auto"/>
        <w:ind w:left="1080"/>
        <w:jc w:val="both"/>
      </w:pPr>
      <w:r w:rsidRPr="00CA3CCD">
        <w:t>Local variables: lowerCamelCase.</w:t>
      </w:r>
    </w:p>
    <w:p w:rsidR="000D05A1" w:rsidRPr="00CA3CCD" w:rsidRDefault="000D05A1" w:rsidP="00016C35">
      <w:pPr>
        <w:pStyle w:val="ListParagraph"/>
        <w:numPr>
          <w:ilvl w:val="0"/>
          <w:numId w:val="15"/>
        </w:numPr>
        <w:spacing w:line="264" w:lineRule="auto"/>
        <w:ind w:left="1080"/>
        <w:jc w:val="both"/>
      </w:pPr>
      <w:r w:rsidRPr="00CA3CCD">
        <w:t>Do not use consecutive underscores in name.</w:t>
      </w:r>
    </w:p>
    <w:p w:rsidR="000D05A1" w:rsidRPr="00CA3CCD" w:rsidRDefault="000D05A1" w:rsidP="00016C35">
      <w:pPr>
        <w:pStyle w:val="ListParagraph"/>
        <w:numPr>
          <w:ilvl w:val="0"/>
          <w:numId w:val="15"/>
        </w:numPr>
        <w:spacing w:line="264" w:lineRule="auto"/>
        <w:ind w:left="1080"/>
        <w:jc w:val="both"/>
      </w:pPr>
      <w:r w:rsidRPr="00CA3CCD">
        <w:t>Do not use Hungarian style.</w:t>
      </w:r>
    </w:p>
    <w:p w:rsidR="000D05A1" w:rsidRDefault="000D05A1" w:rsidP="002724DF">
      <w:pPr>
        <w:pStyle w:val="Heading111"/>
      </w:pPr>
      <w:bookmarkStart w:id="117" w:name="_Toc336515309"/>
      <w:bookmarkStart w:id="118" w:name="_Toc342822725"/>
      <w:r>
        <w:t>Lengths</w:t>
      </w:r>
      <w:bookmarkEnd w:id="117"/>
      <w:bookmarkEnd w:id="118"/>
    </w:p>
    <w:p w:rsidR="000D05A1" w:rsidRPr="00CA3CCD" w:rsidRDefault="000D05A1" w:rsidP="00016C35">
      <w:pPr>
        <w:pStyle w:val="ListParagraph"/>
        <w:numPr>
          <w:ilvl w:val="0"/>
          <w:numId w:val="16"/>
        </w:numPr>
        <w:spacing w:line="264" w:lineRule="auto"/>
        <w:jc w:val="both"/>
      </w:pPr>
      <w:r w:rsidRPr="00CA3CCD">
        <w:t>Public name should not be longer than 32 characters or 7 words.</w:t>
      </w:r>
    </w:p>
    <w:p w:rsidR="000D05A1" w:rsidRPr="00CA3CCD" w:rsidRDefault="000D05A1" w:rsidP="00016C35">
      <w:pPr>
        <w:pStyle w:val="ListParagraph"/>
        <w:numPr>
          <w:ilvl w:val="0"/>
          <w:numId w:val="16"/>
        </w:numPr>
        <w:spacing w:line="264" w:lineRule="auto"/>
        <w:jc w:val="both"/>
      </w:pPr>
      <w:r w:rsidRPr="00CA3CCD">
        <w:t>Methods should contain no more than 70 lines of code (if it is, it must be divided into methods).</w:t>
      </w:r>
    </w:p>
    <w:p w:rsidR="000D05A1" w:rsidRPr="00CA3CCD" w:rsidRDefault="000D05A1" w:rsidP="00016C35">
      <w:pPr>
        <w:pStyle w:val="ListParagraph"/>
        <w:numPr>
          <w:ilvl w:val="0"/>
          <w:numId w:val="16"/>
        </w:numPr>
        <w:spacing w:line="264" w:lineRule="auto"/>
        <w:jc w:val="both"/>
      </w:pPr>
      <w:r w:rsidRPr="00CA3CCD">
        <w:t>Methods should contain no more than 5 levels of indentation (if it is, it must be divided into methods).</w:t>
      </w:r>
    </w:p>
    <w:p w:rsidR="000D05A1" w:rsidRPr="00CA3CCD" w:rsidRDefault="000D05A1" w:rsidP="00016C35">
      <w:pPr>
        <w:pStyle w:val="ListParagraph"/>
        <w:numPr>
          <w:ilvl w:val="0"/>
          <w:numId w:val="16"/>
        </w:numPr>
        <w:spacing w:line="264" w:lineRule="auto"/>
        <w:jc w:val="both"/>
      </w:pPr>
      <w:r w:rsidRPr="00CA3CCD">
        <w:t>A line of code should contain no more than 80 characters.</w:t>
      </w:r>
    </w:p>
    <w:p w:rsidR="000D05A1" w:rsidRPr="00A73D9E" w:rsidRDefault="000D05A1" w:rsidP="000D05A1"/>
    <w:p w:rsidR="009C1BCC" w:rsidRDefault="009C1BCC">
      <w:pPr>
        <w:spacing w:after="0" w:line="240" w:lineRule="auto"/>
        <w:rPr>
          <w:b/>
          <w:bCs/>
          <w:color w:val="4F81BD" w:themeColor="accent1"/>
        </w:rPr>
      </w:pPr>
      <w:r>
        <w:br w:type="page"/>
      </w:r>
    </w:p>
    <w:p w:rsidR="0062651B" w:rsidRDefault="005F637E" w:rsidP="00016C35">
      <w:pPr>
        <w:pStyle w:val="Heading1"/>
        <w:numPr>
          <w:ilvl w:val="0"/>
          <w:numId w:val="60"/>
        </w:numPr>
      </w:pPr>
      <w:bookmarkStart w:id="119" w:name="_Toc342822726"/>
      <w:r w:rsidRPr="000D05A1">
        <w:lastRenderedPageBreak/>
        <w:t xml:space="preserve">Software </w:t>
      </w:r>
      <w:r>
        <w:t>Requirement Specification</w:t>
      </w:r>
      <w:bookmarkEnd w:id="119"/>
    </w:p>
    <w:p w:rsidR="009C1BCC" w:rsidRPr="000A25E4" w:rsidRDefault="009C1BCC" w:rsidP="00C720D2">
      <w:pPr>
        <w:pStyle w:val="Heading11"/>
      </w:pPr>
      <w:bookmarkStart w:id="120" w:name="_Toc342392606"/>
      <w:bookmarkStart w:id="121" w:name="_Toc342822727"/>
      <w:r w:rsidRPr="00DD5AB7">
        <w:t>User Requirement Specification</w:t>
      </w:r>
      <w:bookmarkEnd w:id="120"/>
      <w:bookmarkEnd w:id="121"/>
    </w:p>
    <w:p w:rsidR="009C1BCC" w:rsidRPr="000A25E4" w:rsidRDefault="009C1BCC" w:rsidP="002724DF">
      <w:pPr>
        <w:pStyle w:val="Heading111"/>
      </w:pPr>
      <w:bookmarkStart w:id="122" w:name="_Toc342392607"/>
      <w:bookmarkStart w:id="123" w:name="_Toc342822728"/>
      <w:r w:rsidRPr="00DD5AB7">
        <w:t>Common Features</w:t>
      </w:r>
      <w:bookmarkEnd w:id="122"/>
      <w:bookmarkEnd w:id="123"/>
    </w:p>
    <w:p w:rsidR="009C1BCC" w:rsidRPr="000A25E4" w:rsidRDefault="009C1BCC" w:rsidP="00016C35">
      <w:pPr>
        <w:pStyle w:val="ListParagraph"/>
        <w:numPr>
          <w:ilvl w:val="0"/>
          <w:numId w:val="36"/>
        </w:numPr>
        <w:spacing w:after="120"/>
        <w:ind w:left="1080"/>
        <w:contextualSpacing w:val="0"/>
        <w:rPr>
          <w:rFonts w:cstheme="majorHAnsi"/>
          <w:sz w:val="24"/>
          <w:szCs w:val="24"/>
        </w:rPr>
      </w:pPr>
      <w:r w:rsidRPr="00DD5AB7">
        <w:rPr>
          <w:rFonts w:cstheme="majorHAnsi"/>
          <w:sz w:val="24"/>
          <w:szCs w:val="24"/>
        </w:rPr>
        <w:t>Only authenticated users can access the system. Users can log in and log out using their own accounts.</w:t>
      </w:r>
    </w:p>
    <w:p w:rsidR="009C1BCC" w:rsidRPr="000A25E4" w:rsidRDefault="009C1BCC" w:rsidP="00016C35">
      <w:pPr>
        <w:pStyle w:val="ListParagraph"/>
        <w:numPr>
          <w:ilvl w:val="0"/>
          <w:numId w:val="36"/>
        </w:numPr>
        <w:spacing w:after="120"/>
        <w:ind w:left="1080"/>
        <w:contextualSpacing w:val="0"/>
        <w:rPr>
          <w:rFonts w:cstheme="majorHAnsi"/>
          <w:sz w:val="24"/>
          <w:szCs w:val="24"/>
        </w:rPr>
      </w:pPr>
      <w:r w:rsidRPr="00DD5AB7">
        <w:rPr>
          <w:rFonts w:cstheme="majorHAnsi"/>
          <w:sz w:val="24"/>
          <w:szCs w:val="24"/>
        </w:rPr>
        <w:t>Users can change their password.</w:t>
      </w:r>
    </w:p>
    <w:p w:rsidR="009C1BCC" w:rsidRPr="000A25E4" w:rsidRDefault="009C1BCC" w:rsidP="00016C35">
      <w:pPr>
        <w:pStyle w:val="ListParagraph"/>
        <w:numPr>
          <w:ilvl w:val="0"/>
          <w:numId w:val="36"/>
        </w:numPr>
        <w:spacing w:after="120"/>
        <w:ind w:left="1080"/>
        <w:contextualSpacing w:val="0"/>
        <w:rPr>
          <w:rFonts w:cstheme="majorHAnsi"/>
          <w:sz w:val="24"/>
          <w:szCs w:val="24"/>
        </w:rPr>
      </w:pPr>
      <w:r w:rsidRPr="00DD5AB7">
        <w:rPr>
          <w:rFonts w:cstheme="majorHAnsi"/>
          <w:sz w:val="24"/>
          <w:szCs w:val="24"/>
        </w:rPr>
        <w:t>Only authorized users can use specific functions of the system.</w:t>
      </w:r>
    </w:p>
    <w:p w:rsidR="009C1BCC" w:rsidRPr="000A25E4" w:rsidRDefault="009C1BCC" w:rsidP="002724DF">
      <w:pPr>
        <w:pStyle w:val="Heading111"/>
      </w:pPr>
      <w:bookmarkStart w:id="124" w:name="_Toc342392608"/>
      <w:bookmarkStart w:id="125" w:name="_Toc342822729"/>
      <w:r w:rsidRPr="00DD5AB7">
        <w:t>Account Management</w:t>
      </w:r>
      <w:bookmarkEnd w:id="124"/>
      <w:bookmarkEnd w:id="125"/>
    </w:p>
    <w:p w:rsidR="009C1BCC" w:rsidRPr="000A25E4" w:rsidRDefault="009C1BCC" w:rsidP="00016C35">
      <w:pPr>
        <w:pStyle w:val="ListParagraph"/>
        <w:numPr>
          <w:ilvl w:val="0"/>
          <w:numId w:val="37"/>
        </w:numPr>
        <w:spacing w:after="120"/>
        <w:ind w:left="1080"/>
        <w:contextualSpacing w:val="0"/>
        <w:rPr>
          <w:rFonts w:cstheme="majorHAnsi"/>
          <w:sz w:val="24"/>
          <w:szCs w:val="24"/>
        </w:rPr>
      </w:pPr>
      <w:r w:rsidRPr="00DD5AB7">
        <w:rPr>
          <w:rFonts w:cstheme="majorHAnsi"/>
          <w:sz w:val="24"/>
          <w:szCs w:val="24"/>
        </w:rPr>
        <w:t>System administrators have privileges to create new account, enable or disable account, and reset account’s password.</w:t>
      </w:r>
    </w:p>
    <w:p w:rsidR="009C1BCC" w:rsidRPr="000A25E4" w:rsidRDefault="009C1BCC" w:rsidP="00016C35">
      <w:pPr>
        <w:pStyle w:val="ListParagraph"/>
        <w:numPr>
          <w:ilvl w:val="0"/>
          <w:numId w:val="37"/>
        </w:numPr>
        <w:spacing w:after="120"/>
        <w:ind w:left="1080"/>
        <w:contextualSpacing w:val="0"/>
        <w:rPr>
          <w:rFonts w:cstheme="majorHAnsi"/>
          <w:sz w:val="24"/>
          <w:szCs w:val="24"/>
        </w:rPr>
      </w:pPr>
      <w:r w:rsidRPr="00DD5AB7">
        <w:rPr>
          <w:rFonts w:cstheme="majorHAnsi"/>
          <w:sz w:val="24"/>
          <w:szCs w:val="24"/>
        </w:rPr>
        <w:t>When the password of an account is reset, an email is sent to the account owner to announce the new password.</w:t>
      </w:r>
    </w:p>
    <w:p w:rsidR="009C1BCC" w:rsidRPr="000A25E4" w:rsidRDefault="009C1BCC" w:rsidP="002724DF">
      <w:pPr>
        <w:pStyle w:val="Heading111"/>
      </w:pPr>
      <w:bookmarkStart w:id="126" w:name="_Toc342392609"/>
      <w:bookmarkStart w:id="127" w:name="_Toc342822730"/>
      <w:r w:rsidRPr="00DD5AB7">
        <w:t>Customer’s Uses</w:t>
      </w:r>
      <w:bookmarkEnd w:id="126"/>
      <w:bookmarkEnd w:id="127"/>
    </w:p>
    <w:p w:rsidR="009C1BCC" w:rsidRPr="000A25E4" w:rsidRDefault="009C1BCC" w:rsidP="00016C35">
      <w:pPr>
        <w:pStyle w:val="ListParagraph"/>
        <w:numPr>
          <w:ilvl w:val="0"/>
          <w:numId w:val="27"/>
        </w:numPr>
        <w:spacing w:after="120"/>
        <w:contextualSpacing w:val="0"/>
        <w:rPr>
          <w:rFonts w:cstheme="majorHAnsi"/>
          <w:sz w:val="24"/>
          <w:szCs w:val="24"/>
        </w:rPr>
      </w:pPr>
      <w:r w:rsidRPr="00DD5AB7">
        <w:rPr>
          <w:rFonts w:cstheme="majorHAnsi"/>
          <w:sz w:val="24"/>
          <w:szCs w:val="24"/>
        </w:rPr>
        <w:t>Customers can create request when they want some orders to be delivered to the receivers. A request</w:t>
      </w:r>
      <w:r w:rsidR="006569DB">
        <w:rPr>
          <w:rFonts w:cstheme="majorHAnsi"/>
          <w:sz w:val="24"/>
          <w:szCs w:val="24"/>
        </w:rPr>
        <w:t xml:space="preserve"> may</w:t>
      </w:r>
      <w:r w:rsidRPr="00DD5AB7">
        <w:rPr>
          <w:rFonts w:cstheme="majorHAnsi"/>
          <w:sz w:val="24"/>
          <w:szCs w:val="24"/>
        </w:rPr>
        <w:t xml:space="preserve"> include many orders. Each order is associated with one receiver. If the receiver is the buyer and the sender is the seller, this order is the same as the order that the buyer made to the seller. An order may include many items.</w:t>
      </w:r>
    </w:p>
    <w:p w:rsidR="009C1BCC" w:rsidRPr="000A25E4" w:rsidRDefault="009C1BCC" w:rsidP="00016C35">
      <w:pPr>
        <w:pStyle w:val="ListParagraph"/>
        <w:numPr>
          <w:ilvl w:val="0"/>
          <w:numId w:val="27"/>
        </w:numPr>
        <w:spacing w:after="120"/>
        <w:contextualSpacing w:val="0"/>
        <w:rPr>
          <w:rFonts w:cstheme="majorHAnsi"/>
          <w:sz w:val="24"/>
          <w:szCs w:val="24"/>
        </w:rPr>
      </w:pPr>
      <w:r w:rsidRPr="00DD5AB7">
        <w:rPr>
          <w:rFonts w:cstheme="majorHAnsi"/>
          <w:sz w:val="24"/>
          <w:szCs w:val="24"/>
        </w:rPr>
        <w:t xml:space="preserve">When creating a new request, the customer must add new order with request information and items in that order. Another way to create new order is “upload excel file”, it’s helpful when there are a lot of order and items need to be delivered. The customer will input items into excel file </w:t>
      </w:r>
      <w:commentRangeStart w:id="128"/>
      <w:r w:rsidRPr="00DD5AB7">
        <w:rPr>
          <w:rFonts w:cstheme="majorHAnsi"/>
          <w:sz w:val="24"/>
          <w:szCs w:val="24"/>
        </w:rPr>
        <w:t xml:space="preserve">(with predefined template) </w:t>
      </w:r>
      <w:commentRangeEnd w:id="128"/>
      <w:r>
        <w:rPr>
          <w:rStyle w:val="CommentReference"/>
          <w:rFonts w:cstheme="majorHAnsi"/>
          <w:sz w:val="24"/>
          <w:szCs w:val="24"/>
        </w:rPr>
        <w:commentReference w:id="128"/>
      </w:r>
      <w:r>
        <w:rPr>
          <w:rFonts w:cstheme="majorHAnsi"/>
          <w:sz w:val="24"/>
          <w:szCs w:val="24"/>
        </w:rPr>
        <w:t xml:space="preserve">and upload, so the system will import all the data and show on the screen for customer to confirm. </w:t>
      </w:r>
    </w:p>
    <w:p w:rsidR="009C1BCC" w:rsidRPr="000A25E4" w:rsidRDefault="009C1BCC" w:rsidP="00016C35">
      <w:pPr>
        <w:pStyle w:val="ListParagraph"/>
        <w:numPr>
          <w:ilvl w:val="0"/>
          <w:numId w:val="27"/>
        </w:numPr>
        <w:spacing w:after="120"/>
        <w:contextualSpacing w:val="0"/>
        <w:rPr>
          <w:rFonts w:eastAsia="MS Gothic" w:cstheme="majorHAnsi"/>
          <w:b/>
          <w:bCs/>
          <w:color w:val="4F81BD"/>
          <w:sz w:val="24"/>
          <w:szCs w:val="24"/>
        </w:rPr>
      </w:pPr>
      <w:r>
        <w:rPr>
          <w:rFonts w:cstheme="majorHAnsi"/>
          <w:sz w:val="24"/>
          <w:szCs w:val="24"/>
        </w:rPr>
        <w:t xml:space="preserve">When a request is submitted, the customer </w:t>
      </w:r>
      <w:r w:rsidR="006569DB">
        <w:rPr>
          <w:rFonts w:cstheme="majorHAnsi"/>
          <w:sz w:val="24"/>
          <w:szCs w:val="24"/>
        </w:rPr>
        <w:t>is not allowed</w:t>
      </w:r>
      <w:r>
        <w:rPr>
          <w:rFonts w:cstheme="majorHAnsi"/>
          <w:sz w:val="24"/>
          <w:szCs w:val="24"/>
        </w:rPr>
        <w:t xml:space="preserve"> to edit/cancel request.</w:t>
      </w:r>
      <w:r w:rsidR="006569DB">
        <w:rPr>
          <w:rFonts w:cstheme="majorHAnsi"/>
          <w:sz w:val="24"/>
          <w:szCs w:val="24"/>
        </w:rPr>
        <w:t xml:space="preserve"> Any change must be done by the staff of TicTac.</w:t>
      </w:r>
    </w:p>
    <w:p w:rsidR="009C1BCC" w:rsidRPr="000A25E4" w:rsidRDefault="009C1BCC" w:rsidP="002724DF">
      <w:pPr>
        <w:pStyle w:val="Heading111"/>
      </w:pPr>
      <w:bookmarkStart w:id="129" w:name="_Toc342392610"/>
      <w:bookmarkStart w:id="130" w:name="_Toc342822731"/>
      <w:r>
        <w:t>Customers Management</w:t>
      </w:r>
      <w:bookmarkEnd w:id="129"/>
      <w:bookmarkEnd w:id="130"/>
    </w:p>
    <w:p w:rsidR="009C1BCC" w:rsidRPr="000A25E4" w:rsidRDefault="009C1BCC" w:rsidP="00016C35">
      <w:pPr>
        <w:pStyle w:val="ListParagraph"/>
        <w:numPr>
          <w:ilvl w:val="0"/>
          <w:numId w:val="28"/>
        </w:numPr>
        <w:spacing w:after="120"/>
        <w:contextualSpacing w:val="0"/>
        <w:rPr>
          <w:rFonts w:cstheme="majorHAnsi"/>
          <w:sz w:val="24"/>
          <w:szCs w:val="24"/>
        </w:rPr>
      </w:pPr>
      <w:r>
        <w:rPr>
          <w:rFonts w:cstheme="majorHAnsi"/>
          <w:sz w:val="24"/>
          <w:szCs w:val="24"/>
        </w:rPr>
        <w:t xml:space="preserve">Customers must have signed a contract with TicTac before they could use the delivery service. Then, office staff will create a new account. After </w:t>
      </w:r>
      <w:r w:rsidRPr="00AB30BB">
        <w:t>t</w:t>
      </w:r>
      <w:r>
        <w:rPr>
          <w:rFonts w:cstheme="majorHAnsi"/>
          <w:sz w:val="24"/>
          <w:szCs w:val="24"/>
        </w:rPr>
        <w:t xml:space="preserve">hat, they can use this account to access the system. </w:t>
      </w:r>
    </w:p>
    <w:p w:rsidR="009C1BCC" w:rsidRPr="000A25E4" w:rsidRDefault="009C1BCC" w:rsidP="00016C35">
      <w:pPr>
        <w:pStyle w:val="ListParagraph"/>
        <w:numPr>
          <w:ilvl w:val="0"/>
          <w:numId w:val="28"/>
        </w:numPr>
        <w:spacing w:after="120"/>
        <w:contextualSpacing w:val="0"/>
        <w:rPr>
          <w:rFonts w:cstheme="majorHAnsi"/>
          <w:sz w:val="24"/>
          <w:szCs w:val="24"/>
        </w:rPr>
      </w:pPr>
      <w:r>
        <w:rPr>
          <w:rFonts w:cstheme="majorHAnsi"/>
          <w:sz w:val="24"/>
          <w:szCs w:val="24"/>
        </w:rPr>
        <w:t xml:space="preserve">Office staff can update the information of customers whenever there is a change. </w:t>
      </w:r>
    </w:p>
    <w:p w:rsidR="009C1BCC" w:rsidRPr="000A25E4" w:rsidRDefault="009C1BCC" w:rsidP="00016C35">
      <w:pPr>
        <w:pStyle w:val="ListParagraph"/>
        <w:numPr>
          <w:ilvl w:val="0"/>
          <w:numId w:val="28"/>
        </w:numPr>
        <w:spacing w:after="120"/>
        <w:contextualSpacing w:val="0"/>
        <w:rPr>
          <w:rFonts w:cstheme="majorHAnsi"/>
          <w:sz w:val="24"/>
          <w:szCs w:val="24"/>
        </w:rPr>
      </w:pPr>
      <w:r>
        <w:rPr>
          <w:rFonts w:cstheme="majorHAnsi"/>
          <w:sz w:val="24"/>
          <w:szCs w:val="24"/>
        </w:rPr>
        <w:lastRenderedPageBreak/>
        <w:t>Also, each customer may have one or many personnel for contacting and address with TicTac. The contact’s information and address’s information should also be stored in the system for use when needed.</w:t>
      </w:r>
    </w:p>
    <w:p w:rsidR="009C1BCC" w:rsidRPr="000A25E4" w:rsidRDefault="009C1BCC" w:rsidP="00016C35">
      <w:pPr>
        <w:pStyle w:val="ListParagraph"/>
        <w:numPr>
          <w:ilvl w:val="0"/>
          <w:numId w:val="28"/>
        </w:numPr>
        <w:spacing w:after="120"/>
        <w:contextualSpacing w:val="0"/>
        <w:rPr>
          <w:rFonts w:cstheme="majorHAnsi"/>
          <w:sz w:val="24"/>
          <w:szCs w:val="24"/>
        </w:rPr>
      </w:pPr>
      <w:r>
        <w:rPr>
          <w:rFonts w:cstheme="majorHAnsi"/>
          <w:sz w:val="24"/>
          <w:szCs w:val="24"/>
        </w:rPr>
        <w:t>When a customer no longer uses TicTac’s services, this customer must be deleted from the system and all the accounts associated with this customer are blocked.</w:t>
      </w:r>
    </w:p>
    <w:p w:rsidR="009C1BCC" w:rsidRPr="000A25E4" w:rsidRDefault="009C1BCC" w:rsidP="002724DF">
      <w:pPr>
        <w:pStyle w:val="Heading111"/>
      </w:pPr>
      <w:bookmarkStart w:id="131" w:name="_Toc342392611"/>
      <w:bookmarkStart w:id="132" w:name="_Toc342822732"/>
      <w:r>
        <w:t>Request Management</w:t>
      </w:r>
      <w:bookmarkEnd w:id="131"/>
      <w:bookmarkEnd w:id="132"/>
    </w:p>
    <w:p w:rsidR="009C1BCC" w:rsidRPr="000A25E4" w:rsidRDefault="009C1BCC" w:rsidP="00016C35">
      <w:pPr>
        <w:pStyle w:val="ListParagraph"/>
        <w:numPr>
          <w:ilvl w:val="0"/>
          <w:numId w:val="29"/>
        </w:numPr>
        <w:spacing w:after="120"/>
        <w:contextualSpacing w:val="0"/>
        <w:rPr>
          <w:rFonts w:cstheme="majorHAnsi"/>
          <w:sz w:val="24"/>
          <w:szCs w:val="24"/>
        </w:rPr>
      </w:pPr>
      <w:r>
        <w:rPr>
          <w:rFonts w:cstheme="majorHAnsi"/>
          <w:sz w:val="24"/>
          <w:szCs w:val="24"/>
        </w:rPr>
        <w:t>When receiving a request by phone or email, office staff can create new Request for the customer by using web form or importing Excel file. A new request must have Customer’s company name (or Customer id), address for orders collecting and complete details of the orders/items include name of item, delivery address, amount of payment, etc.</w:t>
      </w:r>
    </w:p>
    <w:p w:rsidR="009C1BCC" w:rsidRPr="000A25E4" w:rsidRDefault="009C1BCC" w:rsidP="00016C35">
      <w:pPr>
        <w:pStyle w:val="ListParagraph"/>
        <w:numPr>
          <w:ilvl w:val="0"/>
          <w:numId w:val="29"/>
        </w:numPr>
        <w:spacing w:after="120"/>
        <w:contextualSpacing w:val="0"/>
        <w:rPr>
          <w:rFonts w:cstheme="majorHAnsi"/>
          <w:sz w:val="24"/>
          <w:szCs w:val="24"/>
        </w:rPr>
      </w:pPr>
      <w:r>
        <w:rPr>
          <w:rFonts w:cstheme="majorHAnsi"/>
          <w:sz w:val="24"/>
          <w:szCs w:val="24"/>
        </w:rPr>
        <w:t xml:space="preserve">Office Staff can view all requests, orders and items’ information for checking on their </w:t>
      </w:r>
      <w:r w:rsidR="006569DB">
        <w:rPr>
          <w:rFonts w:cstheme="majorHAnsi"/>
          <w:sz w:val="24"/>
          <w:szCs w:val="24"/>
        </w:rPr>
        <w:t>information</w:t>
      </w:r>
      <w:r>
        <w:rPr>
          <w:rFonts w:cstheme="majorHAnsi"/>
          <w:sz w:val="24"/>
          <w:szCs w:val="24"/>
        </w:rPr>
        <w:t>, statuses</w:t>
      </w:r>
      <w:proofErr w:type="gramStart"/>
      <w:r>
        <w:rPr>
          <w:rFonts w:cstheme="majorHAnsi"/>
          <w:sz w:val="24"/>
          <w:szCs w:val="24"/>
        </w:rPr>
        <w:t>,  etc</w:t>
      </w:r>
      <w:proofErr w:type="gramEnd"/>
      <w:r>
        <w:rPr>
          <w:rFonts w:cstheme="majorHAnsi"/>
          <w:sz w:val="24"/>
          <w:szCs w:val="24"/>
        </w:rPr>
        <w:t>.</w:t>
      </w:r>
    </w:p>
    <w:p w:rsidR="009C1BCC" w:rsidRPr="000A25E4" w:rsidRDefault="009C1BCC" w:rsidP="00016C35">
      <w:pPr>
        <w:pStyle w:val="ListParagraph"/>
        <w:numPr>
          <w:ilvl w:val="0"/>
          <w:numId w:val="29"/>
        </w:numPr>
        <w:spacing w:after="120"/>
        <w:contextualSpacing w:val="0"/>
        <w:rPr>
          <w:rFonts w:cstheme="majorHAnsi"/>
          <w:sz w:val="24"/>
          <w:szCs w:val="24"/>
        </w:rPr>
      </w:pPr>
      <w:r>
        <w:rPr>
          <w:rFonts w:cstheme="majorHAnsi"/>
          <w:sz w:val="24"/>
          <w:szCs w:val="24"/>
        </w:rPr>
        <w:t xml:space="preserve">Office Staff can filter requests </w:t>
      </w:r>
      <w:r w:rsidR="006569DB">
        <w:rPr>
          <w:rFonts w:cstheme="majorHAnsi"/>
          <w:sz w:val="24"/>
          <w:szCs w:val="24"/>
        </w:rPr>
        <w:t>by statuses and dates</w:t>
      </w:r>
      <w:r>
        <w:rPr>
          <w:rFonts w:cstheme="majorHAnsi"/>
          <w:sz w:val="24"/>
          <w:szCs w:val="24"/>
        </w:rPr>
        <w:t>.</w:t>
      </w:r>
    </w:p>
    <w:p w:rsidR="009C1BCC" w:rsidRPr="000A25E4" w:rsidRDefault="009C1BCC" w:rsidP="00016C35">
      <w:pPr>
        <w:pStyle w:val="ListParagraph"/>
        <w:numPr>
          <w:ilvl w:val="0"/>
          <w:numId w:val="29"/>
        </w:numPr>
        <w:spacing w:after="120"/>
        <w:contextualSpacing w:val="0"/>
        <w:rPr>
          <w:rFonts w:cstheme="majorHAnsi"/>
          <w:sz w:val="24"/>
          <w:szCs w:val="24"/>
        </w:rPr>
      </w:pPr>
      <w:r>
        <w:rPr>
          <w:rFonts w:cstheme="majorHAnsi"/>
          <w:sz w:val="24"/>
          <w:szCs w:val="24"/>
        </w:rPr>
        <w:t>Office Staff can approve new requests, cancel request</w:t>
      </w:r>
      <w:r w:rsidR="006569DB">
        <w:rPr>
          <w:rFonts w:cstheme="majorHAnsi"/>
          <w:sz w:val="24"/>
          <w:szCs w:val="24"/>
        </w:rPr>
        <w:t>s</w:t>
      </w:r>
      <w:r>
        <w:rPr>
          <w:rFonts w:cstheme="majorHAnsi"/>
          <w:sz w:val="24"/>
          <w:szCs w:val="24"/>
        </w:rPr>
        <w:t xml:space="preserve"> and add/ edit orders if necessary.</w:t>
      </w:r>
    </w:p>
    <w:p w:rsidR="009C1BCC" w:rsidRPr="000A25E4" w:rsidRDefault="009C1BCC" w:rsidP="002724DF">
      <w:pPr>
        <w:pStyle w:val="Heading111"/>
      </w:pPr>
      <w:bookmarkStart w:id="133" w:name="_Toc341797880"/>
      <w:bookmarkStart w:id="134" w:name="_Toc341797948"/>
      <w:bookmarkStart w:id="135" w:name="_Toc341797881"/>
      <w:bookmarkStart w:id="136" w:name="_Toc341797949"/>
      <w:bookmarkStart w:id="137" w:name="_Toc342392612"/>
      <w:bookmarkStart w:id="138" w:name="_Toc342822733"/>
      <w:bookmarkEnd w:id="133"/>
      <w:bookmarkEnd w:id="134"/>
      <w:bookmarkEnd w:id="135"/>
      <w:bookmarkEnd w:id="136"/>
      <w:r>
        <w:t>Order Management</w:t>
      </w:r>
      <w:bookmarkEnd w:id="137"/>
      <w:bookmarkEnd w:id="138"/>
    </w:p>
    <w:p w:rsidR="009C1BCC" w:rsidRPr="000A25E4" w:rsidRDefault="009C1BCC" w:rsidP="00016C35">
      <w:pPr>
        <w:pStyle w:val="ListParagraph"/>
        <w:numPr>
          <w:ilvl w:val="0"/>
          <w:numId w:val="30"/>
        </w:numPr>
        <w:spacing w:after="120"/>
        <w:contextualSpacing w:val="0"/>
        <w:rPr>
          <w:rFonts w:cstheme="majorHAnsi"/>
          <w:sz w:val="24"/>
          <w:szCs w:val="24"/>
        </w:rPr>
      </w:pPr>
      <w:r>
        <w:rPr>
          <w:rFonts w:cstheme="majorHAnsi"/>
          <w:sz w:val="24"/>
          <w:szCs w:val="24"/>
        </w:rPr>
        <w:t>Office Staff can create new order inside a Request by selecting a Request and then add a new order into it.</w:t>
      </w:r>
    </w:p>
    <w:p w:rsidR="009C1BCC" w:rsidRPr="000A25E4" w:rsidRDefault="009C1BCC" w:rsidP="00016C35">
      <w:pPr>
        <w:pStyle w:val="ListParagraph"/>
        <w:numPr>
          <w:ilvl w:val="0"/>
          <w:numId w:val="30"/>
        </w:numPr>
        <w:spacing w:after="120"/>
        <w:contextualSpacing w:val="0"/>
        <w:rPr>
          <w:rFonts w:cstheme="majorHAnsi"/>
          <w:sz w:val="24"/>
          <w:szCs w:val="24"/>
        </w:rPr>
      </w:pPr>
      <w:r>
        <w:rPr>
          <w:rFonts w:cstheme="majorHAnsi"/>
          <w:sz w:val="24"/>
          <w:szCs w:val="24"/>
        </w:rPr>
        <w:t>Office Staff can filter all orders to manage and to do with it faster.</w:t>
      </w:r>
    </w:p>
    <w:p w:rsidR="009C1BCC" w:rsidRDefault="009C1BCC" w:rsidP="00016C35">
      <w:pPr>
        <w:pStyle w:val="ListParagraph"/>
        <w:numPr>
          <w:ilvl w:val="0"/>
          <w:numId w:val="30"/>
        </w:numPr>
        <w:spacing w:after="120"/>
        <w:contextualSpacing w:val="0"/>
        <w:rPr>
          <w:rFonts w:cstheme="majorHAnsi"/>
          <w:sz w:val="24"/>
          <w:szCs w:val="24"/>
        </w:rPr>
      </w:pPr>
      <w:r>
        <w:rPr>
          <w:rFonts w:cstheme="majorHAnsi"/>
          <w:sz w:val="24"/>
          <w:szCs w:val="24"/>
        </w:rPr>
        <w:t xml:space="preserve">Office Staff can view all orders and items’ information for checking on their </w:t>
      </w:r>
      <w:r w:rsidR="006569DB">
        <w:rPr>
          <w:rFonts w:cstheme="majorHAnsi"/>
          <w:sz w:val="24"/>
          <w:szCs w:val="24"/>
        </w:rPr>
        <w:t>information</w:t>
      </w:r>
      <w:r>
        <w:rPr>
          <w:rFonts w:cstheme="majorHAnsi"/>
          <w:sz w:val="24"/>
          <w:szCs w:val="24"/>
        </w:rPr>
        <w:t>, statuses, etc.</w:t>
      </w:r>
    </w:p>
    <w:p w:rsidR="009C1BCC" w:rsidRPr="000A25E4" w:rsidRDefault="006569DB" w:rsidP="00016C35">
      <w:pPr>
        <w:pStyle w:val="ListParagraph"/>
        <w:numPr>
          <w:ilvl w:val="0"/>
          <w:numId w:val="30"/>
        </w:numPr>
        <w:spacing w:after="120"/>
        <w:contextualSpacing w:val="0"/>
        <w:rPr>
          <w:rFonts w:cstheme="majorHAnsi"/>
          <w:sz w:val="24"/>
          <w:szCs w:val="24"/>
        </w:rPr>
      </w:pPr>
      <w:r>
        <w:rPr>
          <w:rFonts w:cstheme="majorHAnsi"/>
          <w:sz w:val="24"/>
          <w:szCs w:val="24"/>
        </w:rPr>
        <w:t>If an order is canceled by the customer after collected, it must be returned.</w:t>
      </w:r>
    </w:p>
    <w:p w:rsidR="009C1BCC" w:rsidRPr="000A25E4" w:rsidRDefault="009C1BCC" w:rsidP="002724DF">
      <w:pPr>
        <w:pStyle w:val="Heading111"/>
      </w:pPr>
      <w:bookmarkStart w:id="139" w:name="_Toc341797883"/>
      <w:bookmarkStart w:id="140" w:name="_Toc341797951"/>
      <w:bookmarkStart w:id="141" w:name="_Toc341797884"/>
      <w:bookmarkStart w:id="142" w:name="_Toc341797952"/>
      <w:bookmarkStart w:id="143" w:name="_Toc341797885"/>
      <w:bookmarkStart w:id="144" w:name="_Toc341797953"/>
      <w:bookmarkStart w:id="145" w:name="_Toc341797886"/>
      <w:bookmarkStart w:id="146" w:name="_Toc341797954"/>
      <w:bookmarkStart w:id="147" w:name="_Toc342392613"/>
      <w:bookmarkStart w:id="148" w:name="_Toc342822734"/>
      <w:bookmarkEnd w:id="139"/>
      <w:bookmarkEnd w:id="140"/>
      <w:bookmarkEnd w:id="141"/>
      <w:bookmarkEnd w:id="142"/>
      <w:bookmarkEnd w:id="143"/>
      <w:bookmarkEnd w:id="144"/>
      <w:bookmarkEnd w:id="145"/>
      <w:bookmarkEnd w:id="146"/>
      <w:r>
        <w:t>Area Management</w:t>
      </w:r>
      <w:bookmarkEnd w:id="147"/>
      <w:bookmarkEnd w:id="148"/>
    </w:p>
    <w:p w:rsidR="009C1BCC" w:rsidRPr="000A25E4" w:rsidRDefault="009C1BCC" w:rsidP="00016C35">
      <w:pPr>
        <w:pStyle w:val="ListParagraph"/>
        <w:numPr>
          <w:ilvl w:val="0"/>
          <w:numId w:val="19"/>
        </w:numPr>
        <w:spacing w:after="120"/>
        <w:contextualSpacing w:val="0"/>
        <w:rPr>
          <w:rFonts w:cstheme="majorHAnsi"/>
          <w:sz w:val="24"/>
          <w:szCs w:val="24"/>
        </w:rPr>
      </w:pPr>
      <w:bookmarkStart w:id="149" w:name="OLE_LINK5"/>
      <w:bookmarkStart w:id="150" w:name="OLE_LINK6"/>
      <w:r>
        <w:rPr>
          <w:rFonts w:cstheme="majorHAnsi"/>
          <w:sz w:val="24"/>
          <w:szCs w:val="24"/>
        </w:rPr>
        <w:t>When login to HDMS with</w:t>
      </w:r>
      <w:r w:rsidR="006569DB">
        <w:rPr>
          <w:rFonts w:cstheme="majorHAnsi"/>
          <w:sz w:val="24"/>
          <w:szCs w:val="24"/>
        </w:rPr>
        <w:t xml:space="preserve"> the</w:t>
      </w:r>
      <w:r>
        <w:rPr>
          <w:rFonts w:cstheme="majorHAnsi"/>
          <w:sz w:val="24"/>
          <w:szCs w:val="24"/>
        </w:rPr>
        <w:t xml:space="preserve"> </w:t>
      </w:r>
      <w:r w:rsidR="006569DB">
        <w:rPr>
          <w:rFonts w:cstheme="majorHAnsi"/>
          <w:sz w:val="24"/>
          <w:szCs w:val="24"/>
        </w:rPr>
        <w:t>office staff</w:t>
      </w:r>
      <w:r>
        <w:rPr>
          <w:rFonts w:cstheme="majorHAnsi"/>
          <w:sz w:val="24"/>
          <w:szCs w:val="24"/>
        </w:rPr>
        <w:t xml:space="preserve"> role, user can</w:t>
      </w:r>
      <w:bookmarkEnd w:id="149"/>
      <w:bookmarkEnd w:id="150"/>
      <w:r>
        <w:rPr>
          <w:rFonts w:cstheme="majorHAnsi"/>
          <w:sz w:val="24"/>
          <w:szCs w:val="24"/>
        </w:rPr>
        <w:t xml:space="preserve"> create new city/district/ward that helps addressing easy. Area manager can also update information or delete a city/district/ward. </w:t>
      </w:r>
    </w:p>
    <w:p w:rsidR="009C1BCC" w:rsidRPr="000A25E4" w:rsidRDefault="009C1BCC" w:rsidP="002724DF">
      <w:pPr>
        <w:pStyle w:val="Heading111"/>
      </w:pPr>
      <w:bookmarkStart w:id="151" w:name="_Toc342392614"/>
      <w:bookmarkStart w:id="152" w:name="_Toc342822735"/>
      <w:r>
        <w:t>Collection Planning</w:t>
      </w:r>
      <w:bookmarkEnd w:id="151"/>
      <w:bookmarkEnd w:id="152"/>
    </w:p>
    <w:p w:rsidR="009C1BCC" w:rsidRPr="000A25E4" w:rsidRDefault="006569DB" w:rsidP="00016C35">
      <w:pPr>
        <w:pStyle w:val="ListParagraph"/>
        <w:numPr>
          <w:ilvl w:val="0"/>
          <w:numId w:val="19"/>
        </w:numPr>
        <w:spacing w:after="120"/>
        <w:contextualSpacing w:val="0"/>
        <w:rPr>
          <w:rFonts w:cstheme="majorHAnsi"/>
          <w:sz w:val="24"/>
          <w:szCs w:val="24"/>
        </w:rPr>
      </w:pPr>
      <w:r>
        <w:rPr>
          <w:rFonts w:cstheme="majorHAnsi"/>
          <w:sz w:val="24"/>
          <w:szCs w:val="24"/>
        </w:rPr>
        <w:t>Office staff</w:t>
      </w:r>
      <w:r w:rsidR="009C1BCC">
        <w:rPr>
          <w:rFonts w:cstheme="majorHAnsi"/>
          <w:sz w:val="24"/>
          <w:szCs w:val="24"/>
        </w:rPr>
        <w:t xml:space="preserve"> can view request/order/item information that has been created. If collection manager feels the number of request is enough to collect, he can make a collection plan and assign it for collectors to go to the customers to </w:t>
      </w:r>
      <w:r>
        <w:rPr>
          <w:rFonts w:cstheme="majorHAnsi"/>
          <w:sz w:val="24"/>
          <w:szCs w:val="24"/>
        </w:rPr>
        <w:t>collect items</w:t>
      </w:r>
      <w:r w:rsidR="009C1BCC">
        <w:rPr>
          <w:rFonts w:cstheme="majorHAnsi"/>
          <w:sz w:val="24"/>
          <w:szCs w:val="24"/>
        </w:rPr>
        <w:t xml:space="preserve">. </w:t>
      </w:r>
    </w:p>
    <w:p w:rsidR="009C1BCC" w:rsidRPr="000A25E4" w:rsidRDefault="009C1BCC" w:rsidP="00016C35">
      <w:pPr>
        <w:pStyle w:val="ListParagraph"/>
        <w:numPr>
          <w:ilvl w:val="0"/>
          <w:numId w:val="19"/>
        </w:numPr>
        <w:spacing w:after="120"/>
        <w:contextualSpacing w:val="0"/>
        <w:rPr>
          <w:rFonts w:cstheme="majorHAnsi"/>
          <w:sz w:val="24"/>
          <w:szCs w:val="24"/>
        </w:rPr>
      </w:pPr>
      <w:r>
        <w:rPr>
          <w:rFonts w:cstheme="majorHAnsi"/>
          <w:sz w:val="24"/>
          <w:szCs w:val="24"/>
        </w:rPr>
        <w:t>Staff can view collection plan detail to cancel collection plan, update status “finished” for it, update status “collected” for every request.</w:t>
      </w:r>
    </w:p>
    <w:p w:rsidR="009C1BCC" w:rsidRPr="000A25E4" w:rsidRDefault="009C1BCC" w:rsidP="002724DF">
      <w:pPr>
        <w:pStyle w:val="Heading111"/>
      </w:pPr>
      <w:bookmarkStart w:id="153" w:name="_Toc341797889"/>
      <w:bookmarkStart w:id="154" w:name="_Toc341797957"/>
      <w:bookmarkStart w:id="155" w:name="_Toc342392615"/>
      <w:bookmarkStart w:id="156" w:name="_Toc342822736"/>
      <w:bookmarkEnd w:id="153"/>
      <w:bookmarkEnd w:id="154"/>
      <w:r>
        <w:lastRenderedPageBreak/>
        <w:t>Delivery Planning</w:t>
      </w:r>
      <w:bookmarkEnd w:id="155"/>
      <w:bookmarkEnd w:id="156"/>
    </w:p>
    <w:p w:rsidR="009C1BCC" w:rsidRPr="000A25E4" w:rsidRDefault="006569DB" w:rsidP="00016C35">
      <w:pPr>
        <w:pStyle w:val="ListParagraph"/>
        <w:numPr>
          <w:ilvl w:val="0"/>
          <w:numId w:val="20"/>
        </w:numPr>
        <w:spacing w:after="120"/>
        <w:contextualSpacing w:val="0"/>
        <w:rPr>
          <w:rFonts w:cstheme="majorHAnsi"/>
          <w:sz w:val="24"/>
          <w:szCs w:val="24"/>
        </w:rPr>
      </w:pPr>
      <w:r>
        <w:rPr>
          <w:rFonts w:cstheme="majorHAnsi"/>
          <w:sz w:val="24"/>
          <w:szCs w:val="24"/>
        </w:rPr>
        <w:t>Office staff</w:t>
      </w:r>
      <w:r w:rsidR="009C1BCC">
        <w:rPr>
          <w:rFonts w:cstheme="majorHAnsi"/>
          <w:sz w:val="24"/>
          <w:szCs w:val="24"/>
        </w:rPr>
        <w:t xml:space="preserve"> can view order/item information that has been collected. If delivery manager feels the number of item is enough to deliver, delivery manager can also make a delivery plan and assign it for delivery men to go to the receivers to deliver </w:t>
      </w:r>
      <w:r>
        <w:rPr>
          <w:rFonts w:cstheme="majorHAnsi"/>
          <w:sz w:val="24"/>
          <w:szCs w:val="24"/>
        </w:rPr>
        <w:t>items</w:t>
      </w:r>
      <w:r w:rsidR="009C1BCC">
        <w:rPr>
          <w:rFonts w:cstheme="majorHAnsi"/>
          <w:sz w:val="24"/>
          <w:szCs w:val="24"/>
        </w:rPr>
        <w:t xml:space="preserve">. </w:t>
      </w:r>
    </w:p>
    <w:p w:rsidR="009C1BCC" w:rsidRPr="000A25E4" w:rsidRDefault="009C1BCC" w:rsidP="00016C35">
      <w:pPr>
        <w:pStyle w:val="ListParagraph"/>
        <w:numPr>
          <w:ilvl w:val="0"/>
          <w:numId w:val="20"/>
        </w:numPr>
        <w:spacing w:after="120"/>
        <w:contextualSpacing w:val="0"/>
        <w:rPr>
          <w:rFonts w:cstheme="majorHAnsi"/>
          <w:sz w:val="24"/>
          <w:szCs w:val="24"/>
        </w:rPr>
      </w:pPr>
      <w:r>
        <w:rPr>
          <w:rFonts w:cstheme="majorHAnsi"/>
          <w:sz w:val="24"/>
          <w:szCs w:val="24"/>
        </w:rPr>
        <w:t xml:space="preserve">Staff can view delivery plan detail to cancel delivery plan, update status “finished” for it, update status “delivered” for every order. </w:t>
      </w:r>
    </w:p>
    <w:p w:rsidR="009C1BCC" w:rsidRPr="000A25E4" w:rsidRDefault="009C1BCC" w:rsidP="00C720D2">
      <w:pPr>
        <w:pStyle w:val="Heading11"/>
      </w:pPr>
      <w:bookmarkStart w:id="157" w:name="_Toc341797891"/>
      <w:bookmarkStart w:id="158" w:name="_Toc341797959"/>
      <w:bookmarkStart w:id="159" w:name="_Toc341797892"/>
      <w:bookmarkStart w:id="160" w:name="_Toc341797960"/>
      <w:bookmarkStart w:id="161" w:name="OLE_LINK22"/>
      <w:bookmarkStart w:id="162" w:name="OLE_LINK23"/>
      <w:bookmarkStart w:id="163" w:name="_Toc326078835"/>
      <w:bookmarkStart w:id="164" w:name="_Toc326525158"/>
      <w:bookmarkStart w:id="165" w:name="_Toc342392616"/>
      <w:bookmarkStart w:id="166" w:name="_Toc342822737"/>
      <w:bookmarkEnd w:id="157"/>
      <w:bookmarkEnd w:id="158"/>
      <w:bookmarkEnd w:id="159"/>
      <w:bookmarkEnd w:id="160"/>
      <w:r>
        <w:t>System Requirement Specification</w:t>
      </w:r>
      <w:bookmarkEnd w:id="161"/>
      <w:bookmarkEnd w:id="162"/>
      <w:bookmarkEnd w:id="163"/>
      <w:bookmarkEnd w:id="164"/>
      <w:bookmarkEnd w:id="165"/>
      <w:bookmarkEnd w:id="166"/>
    </w:p>
    <w:p w:rsidR="009C1BCC" w:rsidRDefault="009C1BCC" w:rsidP="002724DF">
      <w:pPr>
        <w:pStyle w:val="Heading111"/>
      </w:pPr>
      <w:bookmarkStart w:id="167" w:name="_Toc326078836"/>
      <w:bookmarkStart w:id="168" w:name="_Toc326525159"/>
      <w:bookmarkStart w:id="169" w:name="_Toc342392617"/>
      <w:bookmarkStart w:id="170" w:name="_Toc342822738"/>
      <w:bookmarkStart w:id="171" w:name="OLE_LINK24"/>
      <w:bookmarkStart w:id="172" w:name="OLE_LINK4"/>
      <w:r>
        <w:t>External Interface Requirements</w:t>
      </w:r>
      <w:bookmarkEnd w:id="167"/>
      <w:bookmarkEnd w:id="168"/>
      <w:bookmarkEnd w:id="169"/>
      <w:bookmarkEnd w:id="170"/>
    </w:p>
    <w:p w:rsidR="009C1BCC" w:rsidRPr="000A25E4" w:rsidRDefault="005F637E" w:rsidP="00016C35">
      <w:pPr>
        <w:pStyle w:val="Heading1111"/>
        <w:numPr>
          <w:ilvl w:val="3"/>
          <w:numId w:val="60"/>
        </w:numPr>
      </w:pPr>
      <w:r>
        <w:t>User Interfaces</w:t>
      </w:r>
      <w:bookmarkEnd w:id="171"/>
      <w:bookmarkEnd w:id="172"/>
    </w:p>
    <w:p w:rsidR="009C1BCC" w:rsidRPr="00AB30BB" w:rsidRDefault="00656964" w:rsidP="00AB30BB">
      <w:pPr>
        <w:spacing w:after="120"/>
        <w:ind w:left="1440" w:hanging="360"/>
        <w:rPr>
          <w:rFonts w:cstheme="majorHAnsi"/>
          <w:sz w:val="24"/>
          <w:szCs w:val="24"/>
        </w:rPr>
      </w:pPr>
      <w:r w:rsidRPr="00AB30BB">
        <w:rPr>
          <w:rFonts w:cstheme="majorHAnsi"/>
          <w:sz w:val="24"/>
          <w:szCs w:val="24"/>
        </w:rPr>
        <w:t>•</w:t>
      </w:r>
      <w:r w:rsidRPr="00AB30BB">
        <w:rPr>
          <w:rFonts w:cstheme="majorHAnsi"/>
          <w:sz w:val="24"/>
          <w:szCs w:val="24"/>
        </w:rPr>
        <w:tab/>
        <w:t>The design should be simple and user-friendly. Green and dark blue will be 2 main colors of the website. The text color should be white if the background is dark, and it should be black if the background is light</w:t>
      </w:r>
      <w:r w:rsidR="009C1BCC" w:rsidRPr="00AB30BB">
        <w:rPr>
          <w:rFonts w:cstheme="majorHAnsi"/>
          <w:sz w:val="24"/>
          <w:szCs w:val="24"/>
        </w:rPr>
        <w:t>.</w:t>
      </w:r>
    </w:p>
    <w:p w:rsidR="009C1BCC" w:rsidRPr="000A25E4" w:rsidRDefault="00656964" w:rsidP="00016C35">
      <w:pPr>
        <w:pStyle w:val="ListParagraph"/>
        <w:numPr>
          <w:ilvl w:val="0"/>
          <w:numId w:val="21"/>
        </w:numPr>
        <w:spacing w:after="120"/>
        <w:ind w:left="1440"/>
        <w:contextualSpacing w:val="0"/>
        <w:rPr>
          <w:rFonts w:cstheme="majorHAnsi"/>
          <w:sz w:val="24"/>
          <w:szCs w:val="24"/>
        </w:rPr>
      </w:pPr>
      <w:r w:rsidRPr="00656964">
        <w:rPr>
          <w:rFonts w:cstheme="majorHAnsi"/>
          <w:sz w:val="24"/>
          <w:szCs w:val="24"/>
        </w:rPr>
        <w:t>The design should be responsive. It means that the web components should be scaled according to a range of resolutions and devices to provide a consistent experience, no matter what</w:t>
      </w:r>
      <w:r w:rsidR="009C1BCC">
        <w:rPr>
          <w:rFonts w:cstheme="majorHAnsi"/>
          <w:sz w:val="24"/>
          <w:szCs w:val="24"/>
        </w:rPr>
        <w:t>.</w:t>
      </w:r>
    </w:p>
    <w:p w:rsidR="009C1BCC" w:rsidRPr="000A25E4" w:rsidRDefault="009C1BCC" w:rsidP="00016C35">
      <w:pPr>
        <w:pStyle w:val="Heading1111"/>
        <w:numPr>
          <w:ilvl w:val="3"/>
          <w:numId w:val="60"/>
        </w:numPr>
      </w:pPr>
      <w:bookmarkStart w:id="173" w:name="_Toc342392619"/>
      <w:r>
        <w:t>Hardware Interfaces</w:t>
      </w:r>
      <w:bookmarkEnd w:id="173"/>
    </w:p>
    <w:p w:rsidR="009C1BCC" w:rsidRPr="000A25E4" w:rsidRDefault="00656964" w:rsidP="00016C35">
      <w:pPr>
        <w:pStyle w:val="ListParagraph"/>
        <w:numPr>
          <w:ilvl w:val="0"/>
          <w:numId w:val="22"/>
        </w:numPr>
        <w:spacing w:after="120"/>
        <w:contextualSpacing w:val="0"/>
        <w:rPr>
          <w:rFonts w:cstheme="majorHAnsi"/>
          <w:sz w:val="24"/>
          <w:szCs w:val="24"/>
        </w:rPr>
      </w:pPr>
      <w:r>
        <w:rPr>
          <w:rFonts w:cstheme="majorHAnsi"/>
          <w:sz w:val="24"/>
          <w:szCs w:val="24"/>
        </w:rPr>
        <w:t>To access to the system, users only need a computer with a fair internet connection.</w:t>
      </w:r>
    </w:p>
    <w:p w:rsidR="009C1BCC" w:rsidRPr="000A25E4" w:rsidRDefault="009C1BCC" w:rsidP="00016C35">
      <w:pPr>
        <w:pStyle w:val="Heading1111"/>
        <w:numPr>
          <w:ilvl w:val="3"/>
          <w:numId w:val="60"/>
        </w:numPr>
      </w:pPr>
      <w:bookmarkStart w:id="174" w:name="_Toc342392620"/>
      <w:r>
        <w:t>Software Interfaces</w:t>
      </w:r>
      <w:bookmarkEnd w:id="174"/>
    </w:p>
    <w:p w:rsidR="00656964" w:rsidRPr="000A25E4" w:rsidRDefault="00656964" w:rsidP="00016C35">
      <w:pPr>
        <w:pStyle w:val="ListParagraph"/>
        <w:numPr>
          <w:ilvl w:val="0"/>
          <w:numId w:val="22"/>
        </w:numPr>
        <w:spacing w:after="120"/>
        <w:contextualSpacing w:val="0"/>
        <w:rPr>
          <w:rFonts w:cstheme="majorHAnsi"/>
          <w:sz w:val="24"/>
          <w:szCs w:val="24"/>
        </w:rPr>
      </w:pPr>
      <w:r>
        <w:rPr>
          <w:rFonts w:cstheme="majorHAnsi"/>
          <w:sz w:val="24"/>
          <w:szCs w:val="24"/>
        </w:rPr>
        <w:t>At the server side, the system should run on top of Windows 7, Windows Server 2008 or later versions of Windows Server. Besides, Microsoft .NET Framework 4 and MVC 3 should be installed on the server. The database management system use for HDMS is SQL Server 2008 R2.</w:t>
      </w:r>
    </w:p>
    <w:p w:rsidR="009C1BCC" w:rsidRPr="000A25E4" w:rsidRDefault="00656964" w:rsidP="00016C35">
      <w:pPr>
        <w:pStyle w:val="ListParagraph"/>
        <w:numPr>
          <w:ilvl w:val="0"/>
          <w:numId w:val="22"/>
        </w:numPr>
        <w:spacing w:after="120"/>
        <w:contextualSpacing w:val="0"/>
        <w:rPr>
          <w:rFonts w:cstheme="majorHAnsi"/>
          <w:sz w:val="24"/>
          <w:szCs w:val="24"/>
        </w:rPr>
      </w:pPr>
      <w:r>
        <w:rPr>
          <w:rFonts w:cstheme="majorHAnsi"/>
          <w:sz w:val="24"/>
          <w:szCs w:val="24"/>
        </w:rPr>
        <w:t>At the client side, users can use any modern browser that supports javascript and HTML 5 to access to the system</w:t>
      </w:r>
      <w:r w:rsidR="009C1BCC">
        <w:rPr>
          <w:rFonts w:cstheme="majorHAnsi"/>
          <w:sz w:val="24"/>
          <w:szCs w:val="24"/>
        </w:rPr>
        <w:t>.</w:t>
      </w:r>
    </w:p>
    <w:p w:rsidR="009C1BCC" w:rsidRPr="000A25E4" w:rsidRDefault="009C1BCC" w:rsidP="00016C35">
      <w:pPr>
        <w:pStyle w:val="Heading1111"/>
        <w:numPr>
          <w:ilvl w:val="3"/>
          <w:numId w:val="60"/>
        </w:numPr>
      </w:pPr>
      <w:bookmarkStart w:id="175" w:name="_Toc342392621"/>
      <w:r>
        <w:t>Communications Protocol</w:t>
      </w:r>
      <w:bookmarkEnd w:id="175"/>
    </w:p>
    <w:p w:rsidR="009C1BCC" w:rsidRPr="000A25E4" w:rsidRDefault="009C1BCC" w:rsidP="009C1BCC">
      <w:pPr>
        <w:ind w:left="1060"/>
        <w:rPr>
          <w:rFonts w:cstheme="majorHAnsi"/>
          <w:sz w:val="24"/>
          <w:szCs w:val="24"/>
        </w:rPr>
      </w:pPr>
      <w:r>
        <w:rPr>
          <w:rFonts w:cstheme="majorHAnsi"/>
          <w:sz w:val="24"/>
          <w:szCs w:val="24"/>
        </w:rPr>
        <w:t>HTTP is the protocol used for loading the web site in browsers.</w:t>
      </w:r>
    </w:p>
    <w:p w:rsidR="009C1BCC" w:rsidRPr="000A25E4" w:rsidRDefault="009C1BCC" w:rsidP="009C1BCC">
      <w:pPr>
        <w:spacing w:after="0" w:line="240" w:lineRule="auto"/>
        <w:rPr>
          <w:rFonts w:eastAsia="MS Gothic" w:cstheme="majorHAnsi"/>
          <w:b/>
          <w:bCs/>
          <w:color w:val="4F81BD"/>
          <w:sz w:val="24"/>
          <w:szCs w:val="24"/>
          <w:highlight w:val="lightGray"/>
        </w:rPr>
      </w:pPr>
      <w:r>
        <w:rPr>
          <w:rFonts w:cstheme="majorHAnsi"/>
          <w:sz w:val="24"/>
          <w:szCs w:val="24"/>
          <w:highlight w:val="lightGray"/>
        </w:rPr>
        <w:br w:type="page"/>
      </w:r>
    </w:p>
    <w:p w:rsidR="009C1BCC" w:rsidRPr="000A25E4" w:rsidRDefault="009C1BCC" w:rsidP="002724DF">
      <w:pPr>
        <w:pStyle w:val="Heading111"/>
      </w:pPr>
      <w:bookmarkStart w:id="176" w:name="_Toc342392622"/>
      <w:bookmarkStart w:id="177" w:name="_Toc342822739"/>
      <w:r>
        <w:lastRenderedPageBreak/>
        <w:t>System Features</w:t>
      </w:r>
      <w:bookmarkEnd w:id="176"/>
      <w:bookmarkEnd w:id="177"/>
    </w:p>
    <w:p w:rsidR="00CA02FA" w:rsidRDefault="00CA02FA">
      <w:pPr>
        <w:spacing w:after="0" w:line="240" w:lineRule="auto"/>
        <w:rPr>
          <w:rFonts w:eastAsiaTheme="majorEastAsia" w:cstheme="majorHAnsi"/>
          <w:bCs/>
          <w:i/>
          <w:iCs/>
          <w:color w:val="4F81BD" w:themeColor="accent1"/>
          <w:sz w:val="24"/>
          <w:szCs w:val="24"/>
        </w:rPr>
      </w:pPr>
      <w:bookmarkStart w:id="178" w:name="_Toc342392623"/>
    </w:p>
    <w:p w:rsidR="009C1BCC" w:rsidRPr="000A25E4" w:rsidRDefault="009C1BCC" w:rsidP="00016C35">
      <w:pPr>
        <w:pStyle w:val="Heading1111"/>
        <w:numPr>
          <w:ilvl w:val="3"/>
          <w:numId w:val="60"/>
        </w:numPr>
        <w:rPr>
          <w:rFonts w:eastAsia="MS Gothic"/>
          <w:color w:val="4F81BD"/>
        </w:rPr>
      </w:pPr>
      <w:r>
        <w:t>Manage Account</w:t>
      </w:r>
      <w:bookmarkEnd w:id="178"/>
    </w:p>
    <w:p w:rsidR="009C1BCC" w:rsidRPr="000A25E4" w:rsidRDefault="009C1BCC" w:rsidP="009C1BCC">
      <w:pPr>
        <w:keepNext/>
        <w:spacing w:after="0" w:line="240" w:lineRule="auto"/>
        <w:rPr>
          <w:rFonts w:cstheme="majorHAnsi"/>
          <w:sz w:val="24"/>
          <w:szCs w:val="24"/>
        </w:rPr>
      </w:pPr>
      <w:r w:rsidRPr="00C720D2">
        <w:rPr>
          <w:rFonts w:cstheme="majorHAnsi"/>
          <w:noProof/>
          <w:sz w:val="24"/>
          <w:szCs w:val="24"/>
          <w:lang w:eastAsia="ja-JP"/>
        </w:rPr>
        <w:drawing>
          <wp:inline distT="0" distB="0" distL="0" distR="0" wp14:anchorId="6CECECDD" wp14:editId="5847BBFE">
            <wp:extent cx="5788025" cy="5442743"/>
            <wp:effectExtent l="19050" t="0" r="3175"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88025" cy="5442743"/>
                    </a:xfrm>
                    <a:prstGeom prst="rect">
                      <a:avLst/>
                    </a:prstGeom>
                    <a:noFill/>
                    <a:ln w="9525">
                      <a:noFill/>
                      <a:miter lim="800000"/>
                      <a:headEnd/>
                      <a:tailEnd/>
                    </a:ln>
                  </pic:spPr>
                </pic:pic>
              </a:graphicData>
            </a:graphic>
          </wp:inline>
        </w:drawing>
      </w:r>
    </w:p>
    <w:p w:rsidR="009C1BCC" w:rsidRPr="000A25E4" w:rsidRDefault="009C1BCC" w:rsidP="009C1BCC">
      <w:pPr>
        <w:pStyle w:val="Caption"/>
        <w:jc w:val="center"/>
        <w:rPr>
          <w:rFonts w:cstheme="majorHAnsi"/>
          <w:sz w:val="24"/>
          <w:szCs w:val="24"/>
        </w:rPr>
      </w:pPr>
      <w:r>
        <w:rPr>
          <w:rFonts w:cstheme="majorHAnsi"/>
          <w:sz w:val="24"/>
          <w:szCs w:val="24"/>
        </w:rPr>
        <w:t xml:space="preserve">Figure </w:t>
      </w:r>
      <w:r w:rsidRPr="000A25E4">
        <w:rPr>
          <w:rFonts w:cstheme="majorHAnsi"/>
          <w:sz w:val="24"/>
          <w:szCs w:val="24"/>
        </w:rPr>
        <w:fldChar w:fldCharType="begin"/>
      </w:r>
      <w:r>
        <w:rPr>
          <w:rFonts w:cstheme="majorHAnsi"/>
          <w:sz w:val="24"/>
          <w:szCs w:val="24"/>
        </w:rPr>
        <w:instrText xml:space="preserve"> SEQ Figure \* ARABIC </w:instrText>
      </w:r>
      <w:r w:rsidRPr="000A25E4">
        <w:rPr>
          <w:rFonts w:cstheme="majorHAnsi"/>
          <w:sz w:val="24"/>
          <w:szCs w:val="24"/>
        </w:rPr>
        <w:fldChar w:fldCharType="separate"/>
      </w:r>
      <w:r w:rsidR="00095EF1">
        <w:rPr>
          <w:rFonts w:cstheme="majorHAnsi"/>
          <w:noProof/>
          <w:sz w:val="24"/>
          <w:szCs w:val="24"/>
        </w:rPr>
        <w:t>2</w:t>
      </w:r>
      <w:r w:rsidRPr="000A25E4">
        <w:rPr>
          <w:rFonts w:cstheme="majorHAnsi"/>
          <w:sz w:val="24"/>
          <w:szCs w:val="24"/>
        </w:rPr>
        <w:fldChar w:fldCharType="end"/>
      </w:r>
      <w:r>
        <w:rPr>
          <w:rFonts w:cstheme="majorHAnsi"/>
          <w:sz w:val="24"/>
          <w:szCs w:val="24"/>
        </w:rPr>
        <w:t xml:space="preserve"> - Manage Account Use Case Diagram</w:t>
      </w:r>
    </w:p>
    <w:p w:rsidR="009C1BCC" w:rsidRPr="000A25E4" w:rsidRDefault="009C1BCC" w:rsidP="009C1BCC">
      <w:pPr>
        <w:spacing w:after="0" w:line="240" w:lineRule="auto"/>
        <w:rPr>
          <w:rFonts w:eastAsiaTheme="majorEastAsia" w:cstheme="majorHAnsi"/>
          <w:b/>
          <w:bCs/>
          <w:color w:val="4F81BD" w:themeColor="accent1"/>
          <w:sz w:val="24"/>
          <w:szCs w:val="24"/>
        </w:rPr>
      </w:pPr>
    </w:p>
    <w:p w:rsidR="009C1BCC" w:rsidRPr="000A25E4" w:rsidRDefault="009C1BCC" w:rsidP="00C720D2">
      <w:pPr>
        <w:pStyle w:val="Heading4"/>
        <w:rPr>
          <w:rFonts w:ascii="Calibri" w:hAnsi="Calibri" w:cstheme="majorHAnsi"/>
          <w:sz w:val="24"/>
          <w:szCs w:val="24"/>
        </w:rPr>
      </w:pPr>
      <w:r>
        <w:rPr>
          <w:rFonts w:ascii="Calibri" w:hAnsi="Calibri" w:cstheme="majorHAnsi"/>
          <w:sz w:val="24"/>
          <w:szCs w:val="24"/>
        </w:rPr>
        <w:lastRenderedPageBreak/>
        <w:t>Login</w:t>
      </w:r>
    </w:p>
    <w:p w:rsidR="009C1BCC" w:rsidRPr="000A25E4" w:rsidRDefault="009C1BCC" w:rsidP="009C1BCC">
      <w:r w:rsidRPr="00C720D2">
        <w:rPr>
          <w:noProof/>
          <w:lang w:eastAsia="ja-JP"/>
        </w:rPr>
        <w:drawing>
          <wp:inline distT="0" distB="0" distL="0" distR="0" wp14:anchorId="5303D3B7" wp14:editId="54DE0884">
            <wp:extent cx="5143500" cy="1857375"/>
            <wp:effectExtent l="19050" t="0" r="0" b="0"/>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srcRect/>
                    <a:stretch>
                      <a:fillRect/>
                    </a:stretch>
                  </pic:blipFill>
                  <pic:spPr bwMode="auto">
                    <a:xfrm>
                      <a:off x="0" y="0"/>
                      <a:ext cx="5143500" cy="1857375"/>
                    </a:xfrm>
                    <a:prstGeom prst="rect">
                      <a:avLst/>
                    </a:prstGeom>
                    <a:noFill/>
                    <a:ln w="9525">
                      <a:noFill/>
                      <a:miter lim="800000"/>
                      <a:headEnd/>
                      <a:tailEnd/>
                    </a:ln>
                  </pic:spPr>
                </pic:pic>
              </a:graphicData>
            </a:graphic>
          </wp:inline>
        </w:drawing>
      </w:r>
    </w:p>
    <w:p w:rsidR="00CA02FA" w:rsidRDefault="00CA02FA"/>
    <w:tbl>
      <w:tblPr>
        <w:tblStyle w:val="TableGrid"/>
        <w:tblW w:w="5000" w:type="pct"/>
        <w:tblLook w:val="01E0" w:firstRow="1" w:lastRow="1" w:firstColumn="1" w:lastColumn="1" w:noHBand="0" w:noVBand="0"/>
      </w:tblPr>
      <w:tblGrid>
        <w:gridCol w:w="2572"/>
        <w:gridCol w:w="2522"/>
        <w:gridCol w:w="2188"/>
        <w:gridCol w:w="2330"/>
      </w:tblGrid>
      <w:tr w:rsidR="009C1BCC" w:rsidRPr="000A25E4" w:rsidTr="009C1BCC">
        <w:tc>
          <w:tcPr>
            <w:tcW w:w="5000" w:type="pct"/>
            <w:gridSpan w:val="4"/>
            <w:shd w:val="clear" w:color="auto" w:fill="F2F2F2" w:themeFill="background1" w:themeFillShade="F2"/>
          </w:tcPr>
          <w:p w:rsidR="009C1BCC" w:rsidRPr="00DD5AB7" w:rsidRDefault="009C1BCC" w:rsidP="009C1BCC">
            <w:pPr>
              <w:rPr>
                <w:rFonts w:cstheme="majorHAnsi"/>
                <w:sz w:val="24"/>
                <w:szCs w:val="24"/>
              </w:rPr>
            </w:pPr>
            <w:r w:rsidRPr="00DD5AB7">
              <w:rPr>
                <w:rFonts w:cstheme="majorHAnsi"/>
                <w:sz w:val="24"/>
                <w:szCs w:val="24"/>
              </w:rPr>
              <w:t>USE CASE - LOGIN specification</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No.</w:t>
            </w:r>
          </w:p>
        </w:tc>
        <w:tc>
          <w:tcPr>
            <w:tcW w:w="1312" w:type="pct"/>
            <w:hideMark/>
          </w:tcPr>
          <w:p w:rsidR="009C1BCC" w:rsidRPr="00DD5AB7" w:rsidRDefault="009C1BCC" w:rsidP="009C1BCC">
            <w:pPr>
              <w:rPr>
                <w:rFonts w:cstheme="majorHAnsi"/>
                <w:sz w:val="24"/>
                <w:szCs w:val="24"/>
              </w:rPr>
            </w:pPr>
            <w:r w:rsidRPr="00DD5AB7">
              <w:rPr>
                <w:rFonts w:cstheme="majorHAnsi"/>
                <w:sz w:val="24"/>
                <w:szCs w:val="24"/>
              </w:rPr>
              <w:t>UC01.1</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Version</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1.0</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Name</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Login</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 xml:space="preserve">Author </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ThanhTV</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Date</w:t>
            </w:r>
          </w:p>
        </w:tc>
        <w:tc>
          <w:tcPr>
            <w:tcW w:w="1312" w:type="pct"/>
            <w:hideMark/>
          </w:tcPr>
          <w:p w:rsidR="009C1BCC" w:rsidRPr="00DD5AB7" w:rsidRDefault="009C1BCC" w:rsidP="009C1BCC">
            <w:pPr>
              <w:rPr>
                <w:rFonts w:cstheme="majorHAnsi"/>
                <w:sz w:val="24"/>
                <w:szCs w:val="24"/>
              </w:rPr>
            </w:pPr>
            <w:r>
              <w:rPr>
                <w:rFonts w:cstheme="majorHAnsi"/>
                <w:sz w:val="24"/>
                <w:szCs w:val="24"/>
              </w:rPr>
              <w:t>21/11/2012</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Priority</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Normal</w:t>
            </w:r>
          </w:p>
        </w:tc>
      </w:tr>
      <w:tr w:rsidR="009C1BCC" w:rsidRPr="000A25E4" w:rsidTr="009C1BCC">
        <w:tc>
          <w:tcPr>
            <w:tcW w:w="5000" w:type="pct"/>
            <w:gridSpan w:val="4"/>
            <w:hideMark/>
          </w:tcPr>
          <w:p w:rsidR="0086100E" w:rsidRPr="00DD5AB7" w:rsidRDefault="0086100E" w:rsidP="0086100E">
            <w:pPr>
              <w:ind w:left="2340" w:hanging="2340"/>
              <w:rPr>
                <w:rFonts w:cstheme="majorHAnsi"/>
                <w:sz w:val="24"/>
                <w:szCs w:val="24"/>
              </w:rPr>
            </w:pPr>
            <w:r w:rsidRPr="00DD5AB7">
              <w:rPr>
                <w:rFonts w:cstheme="majorHAnsi"/>
                <w:b/>
                <w:sz w:val="24"/>
                <w:szCs w:val="24"/>
              </w:rPr>
              <w:t>Actor:</w:t>
            </w:r>
            <w:r w:rsidRPr="00DD5AB7">
              <w:rPr>
                <w:rFonts w:cstheme="majorHAnsi"/>
                <w:b/>
                <w:sz w:val="24"/>
                <w:szCs w:val="24"/>
              </w:rPr>
              <w:tab/>
            </w:r>
            <w:r w:rsidRPr="00DD5AB7">
              <w:rPr>
                <w:rFonts w:cstheme="majorHAnsi"/>
                <w:sz w:val="24"/>
                <w:szCs w:val="24"/>
              </w:rPr>
              <w:t>Unauthenticated User</w:t>
            </w:r>
          </w:p>
          <w:p w:rsidR="0086100E" w:rsidRPr="00DD5AB7" w:rsidRDefault="0086100E" w:rsidP="0086100E">
            <w:pPr>
              <w:ind w:left="2340" w:hanging="2340"/>
              <w:rPr>
                <w:rFonts w:cstheme="majorHAnsi"/>
                <w:b/>
                <w:sz w:val="24"/>
                <w:szCs w:val="24"/>
              </w:rPr>
            </w:pPr>
            <w:r w:rsidRPr="00DD5AB7">
              <w:rPr>
                <w:rFonts w:cstheme="majorHAnsi"/>
                <w:b/>
                <w:sz w:val="24"/>
                <w:szCs w:val="24"/>
              </w:rPr>
              <w:t>Summary:</w:t>
            </w:r>
            <w:r>
              <w:rPr>
                <w:rFonts w:cstheme="majorHAnsi"/>
                <w:sz w:val="24"/>
                <w:szCs w:val="24"/>
              </w:rPr>
              <w:tab/>
              <w:t xml:space="preserve">This use </w:t>
            </w:r>
            <w:r w:rsidRPr="00DD5AB7">
              <w:rPr>
                <w:rFonts w:cstheme="majorHAnsi"/>
                <w:sz w:val="24"/>
                <w:szCs w:val="24"/>
              </w:rPr>
              <w:t>case is about how Unauthenticated User login</w:t>
            </w:r>
          </w:p>
          <w:p w:rsidR="0086100E" w:rsidRPr="00DD5AB7" w:rsidRDefault="0086100E" w:rsidP="0086100E">
            <w:pPr>
              <w:ind w:left="2340" w:hanging="2340"/>
              <w:rPr>
                <w:rFonts w:cstheme="majorHAnsi"/>
                <w:sz w:val="24"/>
                <w:szCs w:val="24"/>
              </w:rPr>
            </w:pPr>
            <w:r w:rsidRPr="00DD5AB7">
              <w:rPr>
                <w:rFonts w:cstheme="majorHAnsi"/>
                <w:b/>
                <w:sz w:val="24"/>
                <w:szCs w:val="24"/>
              </w:rPr>
              <w:t>Goal:</w:t>
            </w:r>
            <w:r w:rsidRPr="00DD5AB7">
              <w:rPr>
                <w:rFonts w:cstheme="majorHAnsi"/>
                <w:sz w:val="24"/>
                <w:szCs w:val="24"/>
              </w:rPr>
              <w:tab/>
              <w:t>Have access to functions that require logging in</w:t>
            </w:r>
          </w:p>
          <w:p w:rsidR="0086100E" w:rsidRPr="00DD5AB7" w:rsidRDefault="0086100E" w:rsidP="0086100E">
            <w:pPr>
              <w:ind w:left="2340" w:hanging="2340"/>
              <w:rPr>
                <w:rFonts w:cstheme="majorHAnsi"/>
                <w:sz w:val="24"/>
                <w:szCs w:val="24"/>
              </w:rPr>
            </w:pPr>
            <w:r w:rsidRPr="00DD5AB7">
              <w:rPr>
                <w:rFonts w:cstheme="majorHAnsi"/>
                <w:b/>
                <w:sz w:val="24"/>
                <w:szCs w:val="24"/>
              </w:rPr>
              <w:t>Triggers:</w:t>
            </w:r>
            <w:r w:rsidRPr="00DD5AB7">
              <w:rPr>
                <w:rFonts w:cstheme="majorHAnsi"/>
                <w:sz w:val="24"/>
                <w:szCs w:val="24"/>
              </w:rPr>
              <w:tab/>
            </w:r>
            <w:r>
              <w:rPr>
                <w:rFonts w:cstheme="majorHAnsi"/>
                <w:sz w:val="24"/>
                <w:szCs w:val="24"/>
              </w:rPr>
              <w:t>User enters TicTac web site’s URL into browser’s address bar and press Enter</w:t>
            </w:r>
          </w:p>
          <w:p w:rsidR="0086100E" w:rsidRPr="00DD5AB7" w:rsidRDefault="0086100E" w:rsidP="0086100E">
            <w:pPr>
              <w:ind w:left="2340" w:hanging="2340"/>
              <w:rPr>
                <w:rFonts w:cstheme="majorHAnsi"/>
                <w:sz w:val="24"/>
                <w:szCs w:val="24"/>
              </w:rPr>
            </w:pPr>
            <w:r w:rsidRPr="00DD5AB7">
              <w:rPr>
                <w:rFonts w:cstheme="majorHAnsi"/>
                <w:b/>
                <w:sz w:val="24"/>
                <w:szCs w:val="24"/>
              </w:rPr>
              <w:t>Pre-conditions:</w:t>
            </w:r>
            <w:r w:rsidRPr="00DD5AB7">
              <w:rPr>
                <w:rFonts w:cstheme="majorHAnsi"/>
                <w:sz w:val="24"/>
                <w:szCs w:val="24"/>
              </w:rPr>
              <w:tab/>
            </w:r>
            <w:r>
              <w:rPr>
                <w:rFonts w:cstheme="majorHAnsi"/>
                <w:sz w:val="24"/>
                <w:szCs w:val="24"/>
              </w:rPr>
              <w:t>User is not logged</w:t>
            </w:r>
          </w:p>
          <w:p w:rsidR="0086100E" w:rsidRPr="00DD5AB7" w:rsidRDefault="0086100E" w:rsidP="0086100E">
            <w:pPr>
              <w:ind w:left="2340" w:hanging="2340"/>
              <w:rPr>
                <w:rFonts w:cstheme="majorHAnsi"/>
                <w:sz w:val="24"/>
                <w:szCs w:val="24"/>
              </w:rPr>
            </w:pPr>
            <w:r w:rsidRPr="00DD5AB7">
              <w:rPr>
                <w:rFonts w:cstheme="majorHAnsi"/>
                <w:b/>
                <w:sz w:val="24"/>
                <w:szCs w:val="24"/>
              </w:rPr>
              <w:t>Post-conditions:</w:t>
            </w:r>
            <w:r w:rsidRPr="00DD5AB7">
              <w:rPr>
                <w:rFonts w:cstheme="majorHAnsi"/>
                <w:sz w:val="24"/>
                <w:szCs w:val="24"/>
              </w:rPr>
              <w:tab/>
            </w:r>
            <w:r>
              <w:rPr>
                <w:rFonts w:cstheme="majorHAnsi"/>
                <w:sz w:val="24"/>
                <w:szCs w:val="24"/>
              </w:rPr>
              <w:t>User</w:t>
            </w:r>
            <w:r w:rsidRPr="00DD5AB7">
              <w:rPr>
                <w:rFonts w:cstheme="majorHAnsi"/>
                <w:sz w:val="24"/>
                <w:szCs w:val="24"/>
              </w:rPr>
              <w:t xml:space="preserve"> is logged in</w:t>
            </w:r>
          </w:p>
          <w:p w:rsidR="0086100E" w:rsidRPr="00DD5AB7" w:rsidRDefault="0086100E" w:rsidP="0086100E">
            <w:pPr>
              <w:ind w:left="2340" w:hanging="2340"/>
              <w:rPr>
                <w:rFonts w:cstheme="majorHAnsi"/>
                <w:b/>
                <w:sz w:val="24"/>
                <w:szCs w:val="24"/>
              </w:rPr>
            </w:pPr>
            <w:r w:rsidRPr="00DD5AB7">
              <w:rPr>
                <w:rFonts w:cstheme="majorHAnsi"/>
                <w:b/>
                <w:sz w:val="24"/>
                <w:szCs w:val="24"/>
              </w:rPr>
              <w:t>Main Success Scenario:</w:t>
            </w:r>
          </w:p>
          <w:p w:rsidR="0086100E" w:rsidRDefault="0086100E" w:rsidP="00016C35">
            <w:pPr>
              <w:pStyle w:val="ListParagraph"/>
              <w:numPr>
                <w:ilvl w:val="0"/>
                <w:numId w:val="35"/>
              </w:numPr>
              <w:spacing w:after="0" w:line="240" w:lineRule="auto"/>
              <w:jc w:val="both"/>
              <w:rPr>
                <w:rFonts w:cstheme="majorHAnsi"/>
                <w:sz w:val="24"/>
                <w:szCs w:val="24"/>
              </w:rPr>
            </w:pPr>
            <w:r>
              <w:rPr>
                <w:rFonts w:cstheme="majorHAnsi"/>
                <w:sz w:val="24"/>
                <w:szCs w:val="24"/>
              </w:rPr>
              <w:t>User enters TicTac web site’s URL into browser’s address bar and press Enter</w:t>
            </w:r>
          </w:p>
          <w:p w:rsidR="0086100E" w:rsidRDefault="0086100E" w:rsidP="00016C35">
            <w:pPr>
              <w:pStyle w:val="ListParagraph"/>
              <w:numPr>
                <w:ilvl w:val="0"/>
                <w:numId w:val="35"/>
              </w:numPr>
              <w:spacing w:after="0" w:line="240" w:lineRule="auto"/>
              <w:jc w:val="both"/>
              <w:rPr>
                <w:rFonts w:cstheme="majorHAnsi"/>
                <w:sz w:val="24"/>
                <w:szCs w:val="24"/>
              </w:rPr>
            </w:pPr>
            <w:r>
              <w:rPr>
                <w:rFonts w:cstheme="majorHAnsi"/>
                <w:sz w:val="24"/>
                <w:szCs w:val="24"/>
              </w:rPr>
              <w:t>System redirects to “Login” page</w:t>
            </w:r>
          </w:p>
          <w:p w:rsidR="0086100E" w:rsidRPr="00DD5AB7" w:rsidRDefault="0086100E" w:rsidP="00016C35">
            <w:pPr>
              <w:pStyle w:val="ListParagraph"/>
              <w:numPr>
                <w:ilvl w:val="0"/>
                <w:numId w:val="35"/>
              </w:numPr>
              <w:spacing w:after="0" w:line="240" w:lineRule="auto"/>
              <w:jc w:val="both"/>
              <w:rPr>
                <w:rFonts w:cstheme="majorHAnsi"/>
                <w:sz w:val="24"/>
                <w:szCs w:val="24"/>
              </w:rPr>
            </w:pPr>
            <w:r>
              <w:rPr>
                <w:rFonts w:cstheme="majorHAnsi"/>
                <w:sz w:val="24"/>
                <w:szCs w:val="24"/>
              </w:rPr>
              <w:t>User</w:t>
            </w:r>
            <w:r w:rsidRPr="00DD5AB7">
              <w:rPr>
                <w:rFonts w:cstheme="majorHAnsi"/>
                <w:sz w:val="24"/>
                <w:szCs w:val="24"/>
              </w:rPr>
              <w:t xml:space="preserve"> </w:t>
            </w:r>
            <w:r>
              <w:rPr>
                <w:rFonts w:cstheme="majorHAnsi"/>
                <w:sz w:val="24"/>
                <w:szCs w:val="24"/>
              </w:rPr>
              <w:t>enters</w:t>
            </w:r>
            <w:r w:rsidRPr="00DD5AB7">
              <w:rPr>
                <w:rFonts w:cstheme="majorHAnsi"/>
                <w:sz w:val="24"/>
                <w:szCs w:val="24"/>
              </w:rPr>
              <w:t xml:space="preserve"> username and password</w:t>
            </w:r>
            <w:r>
              <w:rPr>
                <w:rFonts w:cstheme="majorHAnsi"/>
                <w:sz w:val="24"/>
                <w:szCs w:val="24"/>
              </w:rPr>
              <w:t xml:space="preserve"> and </w:t>
            </w:r>
            <w:r w:rsidRPr="00DD5AB7">
              <w:rPr>
                <w:rFonts w:cstheme="majorHAnsi"/>
                <w:sz w:val="24"/>
                <w:szCs w:val="24"/>
              </w:rPr>
              <w:t>clicks “Login” button.</w:t>
            </w:r>
          </w:p>
          <w:p w:rsidR="0086100E" w:rsidRDefault="0086100E" w:rsidP="00016C35">
            <w:pPr>
              <w:pStyle w:val="ListParagraph"/>
              <w:numPr>
                <w:ilvl w:val="0"/>
                <w:numId w:val="35"/>
              </w:numPr>
              <w:spacing w:after="0" w:line="240" w:lineRule="auto"/>
              <w:jc w:val="both"/>
              <w:rPr>
                <w:rFonts w:cstheme="majorHAnsi"/>
                <w:sz w:val="24"/>
                <w:szCs w:val="24"/>
              </w:rPr>
            </w:pPr>
            <w:r>
              <w:rPr>
                <w:rFonts w:cstheme="majorHAnsi"/>
                <w:sz w:val="24"/>
                <w:szCs w:val="24"/>
              </w:rPr>
              <w:t>User is logged in successfully</w:t>
            </w:r>
          </w:p>
          <w:p w:rsidR="0086100E" w:rsidRPr="00DD5AB7" w:rsidRDefault="0086100E" w:rsidP="00016C35">
            <w:pPr>
              <w:pStyle w:val="ListParagraph"/>
              <w:numPr>
                <w:ilvl w:val="0"/>
                <w:numId w:val="35"/>
              </w:numPr>
              <w:spacing w:after="0" w:line="240" w:lineRule="auto"/>
              <w:jc w:val="both"/>
              <w:rPr>
                <w:rFonts w:cstheme="majorHAnsi"/>
                <w:sz w:val="24"/>
                <w:szCs w:val="24"/>
              </w:rPr>
            </w:pPr>
            <w:r w:rsidRPr="00DD5AB7">
              <w:rPr>
                <w:rFonts w:cstheme="majorHAnsi"/>
                <w:sz w:val="24"/>
                <w:szCs w:val="24"/>
              </w:rPr>
              <w:t>System redirect</w:t>
            </w:r>
            <w:r>
              <w:rPr>
                <w:rFonts w:cstheme="majorHAnsi"/>
                <w:sz w:val="24"/>
                <w:szCs w:val="24"/>
              </w:rPr>
              <w:t>s</w:t>
            </w:r>
            <w:r w:rsidRPr="00DD5AB7">
              <w:rPr>
                <w:rFonts w:cstheme="majorHAnsi"/>
                <w:sz w:val="24"/>
                <w:szCs w:val="24"/>
              </w:rPr>
              <w:t xml:space="preserve"> to “Dashboard” page.</w:t>
            </w:r>
          </w:p>
          <w:p w:rsidR="0086100E" w:rsidRPr="00DD5AB7" w:rsidRDefault="0086100E" w:rsidP="0086100E">
            <w:pPr>
              <w:ind w:left="2340" w:hanging="2340"/>
              <w:rPr>
                <w:rFonts w:cstheme="majorHAnsi"/>
                <w:sz w:val="24"/>
                <w:szCs w:val="24"/>
              </w:rPr>
            </w:pPr>
            <w:r w:rsidRPr="00DD5AB7">
              <w:rPr>
                <w:rFonts w:cstheme="majorHAnsi"/>
                <w:b/>
                <w:sz w:val="24"/>
                <w:szCs w:val="24"/>
              </w:rPr>
              <w:t xml:space="preserve">Alternative Scenario: </w:t>
            </w:r>
            <w:r w:rsidRPr="00DD5AB7">
              <w:rPr>
                <w:rFonts w:cstheme="majorHAnsi"/>
                <w:sz w:val="24"/>
                <w:szCs w:val="24"/>
              </w:rPr>
              <w:tab/>
              <w:t>N/A</w:t>
            </w:r>
          </w:p>
          <w:p w:rsidR="0086100E" w:rsidRPr="00DD5AB7" w:rsidRDefault="0086100E" w:rsidP="0086100E">
            <w:pPr>
              <w:ind w:left="2340" w:hanging="2340"/>
              <w:rPr>
                <w:rFonts w:cstheme="majorHAnsi"/>
                <w:sz w:val="24"/>
                <w:szCs w:val="24"/>
              </w:rPr>
            </w:pPr>
            <w:r w:rsidRPr="00DD5AB7">
              <w:rPr>
                <w:rFonts w:cstheme="majorHAnsi"/>
                <w:b/>
                <w:sz w:val="24"/>
                <w:szCs w:val="24"/>
              </w:rPr>
              <w:t>Exceptions:</w:t>
            </w:r>
            <w:r w:rsidRPr="00DD5AB7">
              <w:rPr>
                <w:rFonts w:cstheme="majorHAnsi"/>
                <w:sz w:val="24"/>
                <w:szCs w:val="24"/>
              </w:rPr>
              <w:tab/>
            </w:r>
            <w:r>
              <w:rPr>
                <w:rFonts w:cstheme="majorHAnsi"/>
                <w:sz w:val="24"/>
                <w:szCs w:val="24"/>
              </w:rPr>
              <w:t>When inputs wrong username or password, the system will notify and require input again</w:t>
            </w:r>
          </w:p>
          <w:p w:rsidR="0086100E" w:rsidRPr="00DD5AB7" w:rsidRDefault="0086100E" w:rsidP="0086100E">
            <w:pPr>
              <w:ind w:left="2340" w:hanging="2340"/>
              <w:rPr>
                <w:rFonts w:cstheme="majorHAnsi"/>
                <w:sz w:val="24"/>
                <w:szCs w:val="24"/>
              </w:rPr>
            </w:pPr>
            <w:r w:rsidRPr="00DD5AB7">
              <w:rPr>
                <w:rFonts w:cstheme="majorHAnsi"/>
                <w:b/>
                <w:sz w:val="24"/>
                <w:szCs w:val="24"/>
              </w:rPr>
              <w:t xml:space="preserve">Relationships: </w:t>
            </w:r>
            <w:r w:rsidRPr="00DD5AB7">
              <w:rPr>
                <w:rFonts w:cstheme="majorHAnsi"/>
                <w:sz w:val="24"/>
                <w:szCs w:val="24"/>
              </w:rPr>
              <w:tab/>
              <w:t>N/A</w:t>
            </w:r>
          </w:p>
          <w:p w:rsidR="009C1BCC" w:rsidRPr="00DD5AB7" w:rsidRDefault="0086100E" w:rsidP="009C1BCC">
            <w:pPr>
              <w:ind w:left="2340" w:hanging="2340"/>
              <w:rPr>
                <w:rFonts w:cstheme="majorHAnsi"/>
                <w:sz w:val="24"/>
                <w:szCs w:val="24"/>
              </w:rPr>
            </w:pPr>
            <w:r w:rsidRPr="00DD5AB7">
              <w:rPr>
                <w:rFonts w:cstheme="majorHAnsi"/>
                <w:b/>
                <w:sz w:val="24"/>
                <w:szCs w:val="24"/>
              </w:rPr>
              <w:lastRenderedPageBreak/>
              <w:t>Business Rules:</w:t>
            </w:r>
            <w:r w:rsidRPr="00DD5AB7">
              <w:rPr>
                <w:rFonts w:cstheme="majorHAnsi"/>
                <w:sz w:val="24"/>
                <w:szCs w:val="24"/>
              </w:rPr>
              <w:tab/>
              <w:t>N/A</w:t>
            </w:r>
          </w:p>
        </w:tc>
      </w:tr>
    </w:tbl>
    <w:p w:rsidR="009C1BCC" w:rsidRPr="000A25E4" w:rsidRDefault="009C1BCC" w:rsidP="009C1BCC"/>
    <w:p w:rsidR="009C1BCC" w:rsidRPr="000A25E4" w:rsidRDefault="009C1BCC" w:rsidP="00C720D2">
      <w:pPr>
        <w:pStyle w:val="Heading4"/>
        <w:rPr>
          <w:rFonts w:ascii="Calibri" w:hAnsi="Calibri" w:cstheme="majorHAnsi"/>
          <w:sz w:val="24"/>
          <w:szCs w:val="24"/>
        </w:rPr>
      </w:pPr>
      <w:r>
        <w:rPr>
          <w:rFonts w:ascii="Calibri" w:hAnsi="Calibri" w:cstheme="majorHAnsi"/>
          <w:sz w:val="24"/>
          <w:szCs w:val="24"/>
        </w:rPr>
        <w:t>Logout</w:t>
      </w:r>
    </w:p>
    <w:p w:rsidR="009C1BCC" w:rsidRPr="000A25E4" w:rsidRDefault="009C1BCC" w:rsidP="009C1BCC">
      <w:r w:rsidRPr="00C720D2">
        <w:rPr>
          <w:noProof/>
          <w:lang w:eastAsia="ja-JP"/>
        </w:rPr>
        <w:drawing>
          <wp:inline distT="0" distB="0" distL="0" distR="0" wp14:anchorId="64F9A584" wp14:editId="584F9291">
            <wp:extent cx="5219700" cy="1676400"/>
            <wp:effectExtent l="19050" t="0" r="0" b="0"/>
            <wp:docPr id="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5219700" cy="167640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2"/>
        <w:gridCol w:w="2522"/>
        <w:gridCol w:w="2188"/>
        <w:gridCol w:w="2330"/>
      </w:tblGrid>
      <w:tr w:rsidR="009C1BCC" w:rsidRPr="000A25E4" w:rsidTr="009C1BCC">
        <w:tc>
          <w:tcPr>
            <w:tcW w:w="5000" w:type="pct"/>
            <w:gridSpan w:val="4"/>
            <w:shd w:val="clear" w:color="auto" w:fill="F2F2F2" w:themeFill="background1" w:themeFillShade="F2"/>
          </w:tcPr>
          <w:p w:rsidR="00CA02FA" w:rsidRPr="00DD5AB7" w:rsidRDefault="00CA02FA" w:rsidP="009C1BCC">
            <w:pPr>
              <w:rPr>
                <w:rFonts w:cstheme="majorHAnsi"/>
                <w:sz w:val="24"/>
                <w:szCs w:val="24"/>
              </w:rPr>
            </w:pPr>
          </w:p>
          <w:p w:rsidR="009C1BCC" w:rsidRPr="00DD5AB7" w:rsidRDefault="009C1BCC" w:rsidP="009C1BCC">
            <w:pPr>
              <w:rPr>
                <w:rFonts w:cstheme="majorHAnsi"/>
                <w:sz w:val="24"/>
                <w:szCs w:val="24"/>
              </w:rPr>
            </w:pPr>
            <w:r w:rsidRPr="00DD5AB7">
              <w:rPr>
                <w:rFonts w:cstheme="majorHAnsi"/>
                <w:sz w:val="24"/>
                <w:szCs w:val="24"/>
              </w:rPr>
              <w:t>SE CASE - LOGOUT specification</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No.</w:t>
            </w:r>
          </w:p>
        </w:tc>
        <w:tc>
          <w:tcPr>
            <w:tcW w:w="1312" w:type="pct"/>
            <w:hideMark/>
          </w:tcPr>
          <w:p w:rsidR="009C1BCC" w:rsidRPr="00DD5AB7" w:rsidRDefault="009C1BCC" w:rsidP="009C1BCC">
            <w:pPr>
              <w:rPr>
                <w:rFonts w:cstheme="majorHAnsi"/>
                <w:sz w:val="24"/>
                <w:szCs w:val="24"/>
              </w:rPr>
            </w:pPr>
            <w:r w:rsidRPr="00DD5AB7">
              <w:rPr>
                <w:rFonts w:cstheme="majorHAnsi"/>
                <w:sz w:val="24"/>
                <w:szCs w:val="24"/>
              </w:rPr>
              <w:t>UC01.2</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Version</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1.0</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Name</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Logout</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 xml:space="preserve">Author </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ThanhTV</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Date</w:t>
            </w:r>
          </w:p>
        </w:tc>
        <w:tc>
          <w:tcPr>
            <w:tcW w:w="1312" w:type="pct"/>
            <w:hideMark/>
          </w:tcPr>
          <w:p w:rsidR="009C1BCC" w:rsidRPr="00DD5AB7" w:rsidRDefault="009C1BCC" w:rsidP="009C1BCC">
            <w:pPr>
              <w:rPr>
                <w:rFonts w:cstheme="majorHAnsi"/>
                <w:sz w:val="24"/>
                <w:szCs w:val="24"/>
              </w:rPr>
            </w:pPr>
            <w:r>
              <w:rPr>
                <w:rFonts w:cstheme="majorHAnsi"/>
                <w:sz w:val="24"/>
                <w:szCs w:val="24"/>
              </w:rPr>
              <w:t>21/11/2012</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Priority</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Normal</w:t>
            </w:r>
          </w:p>
        </w:tc>
      </w:tr>
      <w:tr w:rsidR="009C1BCC" w:rsidRPr="000A25E4" w:rsidTr="009C1BCC">
        <w:tc>
          <w:tcPr>
            <w:tcW w:w="5000" w:type="pct"/>
            <w:gridSpan w:val="4"/>
            <w:hideMark/>
          </w:tcPr>
          <w:p w:rsidR="0086100E" w:rsidRPr="00DD5AB7" w:rsidRDefault="0086100E" w:rsidP="0086100E">
            <w:pPr>
              <w:ind w:left="2340" w:hanging="2340"/>
              <w:rPr>
                <w:rFonts w:cstheme="majorHAnsi"/>
                <w:sz w:val="24"/>
                <w:szCs w:val="24"/>
              </w:rPr>
            </w:pPr>
            <w:r w:rsidRPr="00DD5AB7">
              <w:rPr>
                <w:rFonts w:cstheme="majorHAnsi"/>
                <w:b/>
                <w:sz w:val="24"/>
                <w:szCs w:val="24"/>
              </w:rPr>
              <w:t>Actor:</w:t>
            </w:r>
            <w:r w:rsidRPr="00DD5AB7">
              <w:rPr>
                <w:rFonts w:cstheme="majorHAnsi"/>
                <w:b/>
                <w:sz w:val="24"/>
                <w:szCs w:val="24"/>
              </w:rPr>
              <w:tab/>
            </w:r>
            <w:r w:rsidRPr="00DD5AB7">
              <w:rPr>
                <w:rFonts w:cstheme="majorHAnsi"/>
                <w:sz w:val="24"/>
                <w:szCs w:val="24"/>
              </w:rPr>
              <w:t>Authenticated User</w:t>
            </w:r>
          </w:p>
          <w:p w:rsidR="0086100E" w:rsidRPr="00DD5AB7" w:rsidRDefault="0086100E" w:rsidP="0086100E">
            <w:pPr>
              <w:ind w:left="2340" w:hanging="2340"/>
              <w:rPr>
                <w:rFonts w:cstheme="majorHAnsi"/>
                <w:b/>
                <w:sz w:val="24"/>
                <w:szCs w:val="24"/>
              </w:rPr>
            </w:pPr>
            <w:r w:rsidRPr="00DD5AB7">
              <w:rPr>
                <w:rFonts w:cstheme="majorHAnsi"/>
                <w:b/>
                <w:sz w:val="24"/>
                <w:szCs w:val="24"/>
              </w:rPr>
              <w:t>Summary:</w:t>
            </w:r>
            <w:r w:rsidRPr="00DD5AB7">
              <w:rPr>
                <w:rFonts w:cstheme="majorHAnsi"/>
                <w:sz w:val="24"/>
                <w:szCs w:val="24"/>
              </w:rPr>
              <w:tab/>
              <w:t>This use case is about how Authenticated User logout</w:t>
            </w:r>
          </w:p>
          <w:p w:rsidR="0086100E" w:rsidRPr="00DD5AB7" w:rsidRDefault="0086100E" w:rsidP="0086100E">
            <w:pPr>
              <w:ind w:left="2340" w:hanging="2340"/>
              <w:rPr>
                <w:rFonts w:cstheme="majorHAnsi"/>
                <w:sz w:val="24"/>
                <w:szCs w:val="24"/>
              </w:rPr>
            </w:pPr>
            <w:r w:rsidRPr="00DD5AB7">
              <w:rPr>
                <w:rFonts w:cstheme="majorHAnsi"/>
                <w:b/>
                <w:sz w:val="24"/>
                <w:szCs w:val="24"/>
              </w:rPr>
              <w:t>Goal:</w:t>
            </w:r>
            <w:r w:rsidRPr="00DD5AB7">
              <w:rPr>
                <w:rFonts w:cstheme="majorHAnsi"/>
                <w:sz w:val="24"/>
                <w:szCs w:val="24"/>
              </w:rPr>
              <w:tab/>
              <w:t>Log out of the system</w:t>
            </w:r>
          </w:p>
          <w:p w:rsidR="0086100E" w:rsidRPr="00DD5AB7" w:rsidRDefault="0086100E" w:rsidP="0086100E">
            <w:pPr>
              <w:ind w:left="2340" w:hanging="2340"/>
              <w:rPr>
                <w:rFonts w:cstheme="majorHAnsi"/>
                <w:sz w:val="24"/>
                <w:szCs w:val="24"/>
              </w:rPr>
            </w:pPr>
            <w:r w:rsidRPr="00DD5AB7">
              <w:rPr>
                <w:rFonts w:cstheme="majorHAnsi"/>
                <w:b/>
                <w:sz w:val="24"/>
                <w:szCs w:val="24"/>
              </w:rPr>
              <w:t>Triggers:</w:t>
            </w:r>
            <w:r w:rsidRPr="00DD5AB7">
              <w:rPr>
                <w:rFonts w:cstheme="majorHAnsi"/>
                <w:sz w:val="24"/>
                <w:szCs w:val="24"/>
              </w:rPr>
              <w:tab/>
            </w:r>
            <w:r>
              <w:rPr>
                <w:rFonts w:cstheme="majorHAnsi"/>
                <w:sz w:val="24"/>
                <w:szCs w:val="24"/>
              </w:rPr>
              <w:t>User</w:t>
            </w:r>
            <w:r w:rsidRPr="00DD5AB7">
              <w:rPr>
                <w:rFonts w:cstheme="majorHAnsi"/>
                <w:sz w:val="24"/>
                <w:szCs w:val="24"/>
              </w:rPr>
              <w:t xml:space="preserve"> clicks “Logout” button</w:t>
            </w:r>
          </w:p>
          <w:p w:rsidR="0086100E" w:rsidRPr="00DD5AB7" w:rsidRDefault="0086100E" w:rsidP="0086100E">
            <w:pPr>
              <w:ind w:left="2340" w:hanging="2340"/>
              <w:rPr>
                <w:rFonts w:cstheme="majorHAnsi"/>
                <w:sz w:val="24"/>
                <w:szCs w:val="24"/>
              </w:rPr>
            </w:pPr>
            <w:r w:rsidRPr="00DD5AB7">
              <w:rPr>
                <w:rFonts w:cstheme="majorHAnsi"/>
                <w:b/>
                <w:sz w:val="24"/>
                <w:szCs w:val="24"/>
              </w:rPr>
              <w:t>Pre-conditions:</w:t>
            </w:r>
            <w:r w:rsidRPr="00DD5AB7">
              <w:rPr>
                <w:rFonts w:cstheme="majorHAnsi"/>
                <w:sz w:val="24"/>
                <w:szCs w:val="24"/>
              </w:rPr>
              <w:tab/>
            </w:r>
            <w:r>
              <w:rPr>
                <w:rFonts w:cstheme="majorHAnsi"/>
                <w:sz w:val="24"/>
                <w:szCs w:val="24"/>
              </w:rPr>
              <w:t>User</w:t>
            </w:r>
            <w:r w:rsidRPr="00DD5AB7">
              <w:rPr>
                <w:rFonts w:cstheme="majorHAnsi"/>
                <w:sz w:val="24"/>
                <w:szCs w:val="24"/>
              </w:rPr>
              <w:t xml:space="preserve"> is logged in</w:t>
            </w:r>
          </w:p>
          <w:p w:rsidR="0086100E" w:rsidRPr="00DD5AB7" w:rsidRDefault="0086100E" w:rsidP="0086100E">
            <w:pPr>
              <w:ind w:left="2340" w:hanging="2340"/>
              <w:rPr>
                <w:rFonts w:cstheme="majorHAnsi"/>
                <w:sz w:val="24"/>
                <w:szCs w:val="24"/>
              </w:rPr>
            </w:pPr>
            <w:r w:rsidRPr="00DD5AB7">
              <w:rPr>
                <w:rFonts w:cstheme="majorHAnsi"/>
                <w:b/>
                <w:sz w:val="24"/>
                <w:szCs w:val="24"/>
              </w:rPr>
              <w:t>Post-conditions:</w:t>
            </w:r>
            <w:r w:rsidRPr="00DD5AB7">
              <w:rPr>
                <w:rFonts w:cstheme="majorHAnsi"/>
                <w:sz w:val="24"/>
                <w:szCs w:val="24"/>
              </w:rPr>
              <w:tab/>
            </w:r>
            <w:r>
              <w:rPr>
                <w:rFonts w:cstheme="majorHAnsi"/>
                <w:sz w:val="24"/>
                <w:szCs w:val="24"/>
              </w:rPr>
              <w:t>User</w:t>
            </w:r>
            <w:r w:rsidRPr="00DD5AB7">
              <w:rPr>
                <w:rFonts w:cstheme="majorHAnsi"/>
                <w:sz w:val="24"/>
                <w:szCs w:val="24"/>
              </w:rPr>
              <w:t xml:space="preserve"> is logged out</w:t>
            </w:r>
          </w:p>
          <w:p w:rsidR="0086100E" w:rsidRPr="00DD5AB7" w:rsidRDefault="0086100E" w:rsidP="0086100E">
            <w:pPr>
              <w:ind w:left="2340" w:hanging="2340"/>
              <w:rPr>
                <w:rFonts w:cstheme="majorHAnsi"/>
                <w:b/>
                <w:sz w:val="24"/>
                <w:szCs w:val="24"/>
              </w:rPr>
            </w:pPr>
            <w:r w:rsidRPr="00DD5AB7">
              <w:rPr>
                <w:rFonts w:cstheme="majorHAnsi"/>
                <w:b/>
                <w:sz w:val="24"/>
                <w:szCs w:val="24"/>
              </w:rPr>
              <w:t>Main Success Scenario:</w:t>
            </w:r>
          </w:p>
          <w:p w:rsidR="0086100E" w:rsidRDefault="0086100E" w:rsidP="00016C35">
            <w:pPr>
              <w:pStyle w:val="ListParagraph"/>
              <w:numPr>
                <w:ilvl w:val="0"/>
                <w:numId w:val="34"/>
              </w:numPr>
              <w:spacing w:after="0" w:line="240" w:lineRule="auto"/>
              <w:jc w:val="both"/>
              <w:rPr>
                <w:rFonts w:cstheme="majorHAnsi"/>
                <w:sz w:val="24"/>
                <w:szCs w:val="24"/>
              </w:rPr>
            </w:pPr>
            <w:r w:rsidRPr="00DD5AB7">
              <w:rPr>
                <w:rFonts w:cstheme="majorHAnsi"/>
                <w:sz w:val="24"/>
                <w:szCs w:val="24"/>
              </w:rPr>
              <w:t xml:space="preserve">User clicks to </w:t>
            </w:r>
            <w:r>
              <w:rPr>
                <w:rFonts w:cstheme="majorHAnsi"/>
                <w:sz w:val="24"/>
                <w:szCs w:val="24"/>
              </w:rPr>
              <w:t xml:space="preserve">Account Navigation Button </w:t>
            </w:r>
            <w:r w:rsidRPr="00DD5AB7">
              <w:rPr>
                <w:rFonts w:cstheme="majorHAnsi"/>
                <w:sz w:val="24"/>
                <w:szCs w:val="24"/>
              </w:rPr>
              <w:t>and select Logout.</w:t>
            </w:r>
          </w:p>
          <w:p w:rsidR="0086100E" w:rsidRPr="00DD5AB7" w:rsidRDefault="0086100E" w:rsidP="00016C35">
            <w:pPr>
              <w:pStyle w:val="ListParagraph"/>
              <w:numPr>
                <w:ilvl w:val="0"/>
                <w:numId w:val="34"/>
              </w:numPr>
              <w:spacing w:after="0" w:line="240" w:lineRule="auto"/>
              <w:jc w:val="both"/>
              <w:rPr>
                <w:rFonts w:cstheme="majorHAnsi"/>
                <w:sz w:val="24"/>
                <w:szCs w:val="24"/>
              </w:rPr>
            </w:pPr>
            <w:r>
              <w:rPr>
                <w:rFonts w:cstheme="majorHAnsi"/>
                <w:sz w:val="24"/>
                <w:szCs w:val="24"/>
              </w:rPr>
              <w:t>User is logged out from the system.</w:t>
            </w:r>
          </w:p>
          <w:p w:rsidR="0086100E" w:rsidRPr="00DD5AB7" w:rsidRDefault="0086100E" w:rsidP="00016C35">
            <w:pPr>
              <w:pStyle w:val="ListParagraph"/>
              <w:numPr>
                <w:ilvl w:val="0"/>
                <w:numId w:val="34"/>
              </w:numPr>
              <w:spacing w:after="0" w:line="240" w:lineRule="auto"/>
              <w:jc w:val="both"/>
              <w:rPr>
                <w:rFonts w:cstheme="majorHAnsi"/>
                <w:sz w:val="24"/>
                <w:szCs w:val="24"/>
              </w:rPr>
            </w:pPr>
            <w:r w:rsidRPr="00DD5AB7">
              <w:rPr>
                <w:rFonts w:cstheme="majorHAnsi"/>
                <w:sz w:val="24"/>
                <w:szCs w:val="24"/>
              </w:rPr>
              <w:t>System will redirect to Login page.</w:t>
            </w:r>
          </w:p>
          <w:p w:rsidR="0086100E" w:rsidRPr="00DD5AB7" w:rsidRDefault="0086100E" w:rsidP="0086100E">
            <w:pPr>
              <w:ind w:left="2340" w:hanging="2340"/>
              <w:rPr>
                <w:rFonts w:cstheme="majorHAnsi"/>
                <w:sz w:val="24"/>
                <w:szCs w:val="24"/>
              </w:rPr>
            </w:pPr>
            <w:r w:rsidRPr="00DD5AB7">
              <w:rPr>
                <w:rFonts w:cstheme="majorHAnsi"/>
                <w:b/>
                <w:sz w:val="24"/>
                <w:szCs w:val="24"/>
              </w:rPr>
              <w:t xml:space="preserve">Alternative Scenario: </w:t>
            </w:r>
            <w:r w:rsidRPr="00DD5AB7">
              <w:rPr>
                <w:rFonts w:cstheme="majorHAnsi"/>
                <w:sz w:val="24"/>
                <w:szCs w:val="24"/>
              </w:rPr>
              <w:tab/>
              <w:t>N/A</w:t>
            </w:r>
          </w:p>
          <w:p w:rsidR="0086100E" w:rsidRPr="00DD5AB7" w:rsidRDefault="0086100E" w:rsidP="0086100E">
            <w:pPr>
              <w:ind w:left="2340" w:hanging="2340"/>
              <w:rPr>
                <w:rFonts w:cstheme="majorHAnsi"/>
                <w:sz w:val="24"/>
                <w:szCs w:val="24"/>
              </w:rPr>
            </w:pPr>
            <w:r w:rsidRPr="00DD5AB7">
              <w:rPr>
                <w:rFonts w:cstheme="majorHAnsi"/>
                <w:b/>
                <w:sz w:val="24"/>
                <w:szCs w:val="24"/>
              </w:rPr>
              <w:t>Exceptions:</w:t>
            </w:r>
            <w:r w:rsidRPr="00DD5AB7">
              <w:rPr>
                <w:rFonts w:cstheme="majorHAnsi"/>
                <w:sz w:val="24"/>
                <w:szCs w:val="24"/>
              </w:rPr>
              <w:tab/>
              <w:t>N/A</w:t>
            </w:r>
          </w:p>
          <w:p w:rsidR="0086100E" w:rsidRPr="00DD5AB7" w:rsidRDefault="0086100E" w:rsidP="0086100E">
            <w:pPr>
              <w:ind w:left="2340" w:hanging="2340"/>
              <w:rPr>
                <w:rFonts w:cstheme="majorHAnsi"/>
                <w:sz w:val="24"/>
                <w:szCs w:val="24"/>
              </w:rPr>
            </w:pPr>
            <w:r w:rsidRPr="00DD5AB7">
              <w:rPr>
                <w:rFonts w:cstheme="majorHAnsi"/>
                <w:b/>
                <w:sz w:val="24"/>
                <w:szCs w:val="24"/>
              </w:rPr>
              <w:t xml:space="preserve">Relationships: </w:t>
            </w:r>
            <w:r w:rsidRPr="00DD5AB7">
              <w:rPr>
                <w:rFonts w:cstheme="majorHAnsi"/>
                <w:sz w:val="24"/>
                <w:szCs w:val="24"/>
              </w:rPr>
              <w:tab/>
              <w:t>N/A</w:t>
            </w:r>
          </w:p>
          <w:p w:rsidR="009C1BCC" w:rsidRPr="00DD5AB7" w:rsidRDefault="0086100E" w:rsidP="009C1BCC">
            <w:pPr>
              <w:ind w:left="2340" w:hanging="2340"/>
              <w:rPr>
                <w:rFonts w:cstheme="majorHAnsi"/>
                <w:sz w:val="24"/>
                <w:szCs w:val="24"/>
              </w:rPr>
            </w:pPr>
            <w:r w:rsidRPr="00DD5AB7">
              <w:rPr>
                <w:rFonts w:cstheme="majorHAnsi"/>
                <w:b/>
                <w:sz w:val="24"/>
                <w:szCs w:val="24"/>
              </w:rPr>
              <w:lastRenderedPageBreak/>
              <w:t>Business Rules:</w:t>
            </w:r>
            <w:r w:rsidRPr="00DD5AB7">
              <w:rPr>
                <w:rFonts w:cstheme="majorHAnsi"/>
                <w:sz w:val="24"/>
                <w:szCs w:val="24"/>
              </w:rPr>
              <w:tab/>
              <w:t>N/A</w:t>
            </w:r>
          </w:p>
        </w:tc>
      </w:tr>
    </w:tbl>
    <w:p w:rsidR="009C1BCC" w:rsidRPr="000A25E4" w:rsidRDefault="009C1BCC" w:rsidP="009C1BCC"/>
    <w:p w:rsidR="009C1BCC" w:rsidRPr="000A25E4" w:rsidRDefault="009C1BCC" w:rsidP="00C720D2">
      <w:pPr>
        <w:pStyle w:val="Heading4"/>
        <w:rPr>
          <w:rFonts w:ascii="Calibri" w:hAnsi="Calibri" w:cstheme="majorHAnsi"/>
          <w:sz w:val="24"/>
          <w:szCs w:val="24"/>
        </w:rPr>
      </w:pPr>
      <w:r>
        <w:rPr>
          <w:rFonts w:ascii="Calibri" w:hAnsi="Calibri" w:cstheme="majorHAnsi"/>
          <w:sz w:val="24"/>
          <w:szCs w:val="24"/>
        </w:rPr>
        <w:t>Create New User Account</w:t>
      </w:r>
    </w:p>
    <w:p w:rsidR="009C1BCC" w:rsidRPr="000A25E4" w:rsidRDefault="009C1BCC" w:rsidP="009C1BCC">
      <w:r w:rsidRPr="00C720D2">
        <w:rPr>
          <w:noProof/>
          <w:lang w:eastAsia="ja-JP"/>
        </w:rPr>
        <w:drawing>
          <wp:inline distT="0" distB="0" distL="0" distR="0" wp14:anchorId="7FB6A7CD" wp14:editId="1D506F97">
            <wp:extent cx="3676650" cy="1638300"/>
            <wp:effectExtent l="19050" t="0" r="0"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676650" cy="1638300"/>
                    </a:xfrm>
                    <a:prstGeom prst="rect">
                      <a:avLst/>
                    </a:prstGeom>
                    <a:noFill/>
                    <a:ln w="9525">
                      <a:noFill/>
                      <a:miter lim="800000"/>
                      <a:headEnd/>
                      <a:tailEnd/>
                    </a:ln>
                  </pic:spPr>
                </pic:pic>
              </a:graphicData>
            </a:graphic>
          </wp:inline>
        </w:drawing>
      </w:r>
    </w:p>
    <w:p w:rsidR="00CA02FA" w:rsidRDefault="00CA02FA"/>
    <w:tbl>
      <w:tblPr>
        <w:tblStyle w:val="TableGrid"/>
        <w:tblW w:w="5000" w:type="pct"/>
        <w:tblLook w:val="01E0" w:firstRow="1" w:lastRow="1" w:firstColumn="1" w:lastColumn="1" w:noHBand="0" w:noVBand="0"/>
      </w:tblPr>
      <w:tblGrid>
        <w:gridCol w:w="2572"/>
        <w:gridCol w:w="2522"/>
        <w:gridCol w:w="2188"/>
        <w:gridCol w:w="2330"/>
      </w:tblGrid>
      <w:tr w:rsidR="009C1BCC" w:rsidRPr="000A25E4" w:rsidTr="009C1BCC">
        <w:tc>
          <w:tcPr>
            <w:tcW w:w="5000" w:type="pct"/>
            <w:gridSpan w:val="4"/>
            <w:shd w:val="clear" w:color="auto" w:fill="F2F2F2" w:themeFill="background1" w:themeFillShade="F2"/>
          </w:tcPr>
          <w:p w:rsidR="00CA02FA" w:rsidRPr="00DD5AB7" w:rsidRDefault="00CA02FA" w:rsidP="009C1BCC">
            <w:pPr>
              <w:rPr>
                <w:rFonts w:cstheme="majorHAnsi"/>
                <w:sz w:val="24"/>
                <w:szCs w:val="24"/>
              </w:rPr>
            </w:pPr>
          </w:p>
          <w:p w:rsidR="009C1BCC" w:rsidRPr="00DD5AB7" w:rsidRDefault="009C1BCC" w:rsidP="009C1BCC">
            <w:pPr>
              <w:rPr>
                <w:rFonts w:cstheme="majorHAnsi"/>
                <w:sz w:val="24"/>
                <w:szCs w:val="24"/>
              </w:rPr>
            </w:pPr>
            <w:r w:rsidRPr="00DD5AB7">
              <w:rPr>
                <w:rFonts w:cstheme="majorHAnsi"/>
                <w:sz w:val="24"/>
                <w:szCs w:val="24"/>
              </w:rPr>
              <w:t>USE CASE – CREATE NEW USER ACCOUNT specification</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No.</w:t>
            </w:r>
          </w:p>
        </w:tc>
        <w:tc>
          <w:tcPr>
            <w:tcW w:w="1312" w:type="pct"/>
            <w:hideMark/>
          </w:tcPr>
          <w:p w:rsidR="009C1BCC" w:rsidRPr="00DD5AB7" w:rsidRDefault="009C1BCC" w:rsidP="009C1BCC">
            <w:pPr>
              <w:rPr>
                <w:rFonts w:cstheme="majorHAnsi"/>
                <w:sz w:val="24"/>
                <w:szCs w:val="24"/>
              </w:rPr>
            </w:pPr>
            <w:r w:rsidRPr="00DD5AB7">
              <w:rPr>
                <w:rFonts w:cstheme="majorHAnsi"/>
                <w:sz w:val="24"/>
                <w:szCs w:val="24"/>
              </w:rPr>
              <w:t>UC01.3</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Version</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1.0</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Name</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Create User Account</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 xml:space="preserve">Author </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ThanhTV</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Date</w:t>
            </w:r>
          </w:p>
        </w:tc>
        <w:tc>
          <w:tcPr>
            <w:tcW w:w="1312" w:type="pct"/>
            <w:hideMark/>
          </w:tcPr>
          <w:p w:rsidR="009C1BCC" w:rsidRPr="00DD5AB7" w:rsidRDefault="009C1BCC" w:rsidP="009C1BCC">
            <w:pPr>
              <w:rPr>
                <w:rFonts w:cstheme="majorHAnsi"/>
                <w:sz w:val="24"/>
                <w:szCs w:val="24"/>
              </w:rPr>
            </w:pPr>
            <w:r>
              <w:rPr>
                <w:rFonts w:cstheme="majorHAnsi"/>
                <w:sz w:val="24"/>
                <w:szCs w:val="24"/>
              </w:rPr>
              <w:t>21/11/2012</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Priority</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Normal</w:t>
            </w:r>
          </w:p>
        </w:tc>
      </w:tr>
      <w:tr w:rsidR="0086100E" w:rsidRPr="000A25E4" w:rsidTr="00C330E3">
        <w:tc>
          <w:tcPr>
            <w:tcW w:w="5000" w:type="pct"/>
            <w:gridSpan w:val="4"/>
          </w:tcPr>
          <w:p w:rsidR="0086100E" w:rsidRPr="00DD5AB7" w:rsidRDefault="0086100E" w:rsidP="00302BC8">
            <w:pPr>
              <w:ind w:left="2340" w:hanging="2340"/>
              <w:rPr>
                <w:rFonts w:cstheme="majorHAnsi"/>
                <w:sz w:val="24"/>
                <w:szCs w:val="24"/>
              </w:rPr>
            </w:pPr>
            <w:r w:rsidRPr="00DD5AB7">
              <w:rPr>
                <w:rFonts w:cstheme="majorHAnsi"/>
                <w:b/>
                <w:sz w:val="24"/>
                <w:szCs w:val="24"/>
              </w:rPr>
              <w:t>Actor:</w:t>
            </w:r>
            <w:r w:rsidRPr="00DD5AB7">
              <w:rPr>
                <w:rFonts w:cstheme="majorHAnsi"/>
                <w:b/>
                <w:sz w:val="24"/>
                <w:szCs w:val="24"/>
              </w:rPr>
              <w:tab/>
            </w:r>
            <w:r w:rsidRPr="00DD5AB7">
              <w:rPr>
                <w:rFonts w:cstheme="majorHAnsi"/>
                <w:sz w:val="24"/>
                <w:szCs w:val="24"/>
              </w:rPr>
              <w:t>Admin</w:t>
            </w:r>
          </w:p>
          <w:p w:rsidR="0086100E" w:rsidRPr="00DD5AB7" w:rsidRDefault="0086100E" w:rsidP="00302BC8">
            <w:pPr>
              <w:ind w:left="2340" w:hanging="2340"/>
              <w:rPr>
                <w:rFonts w:cstheme="majorHAnsi"/>
                <w:b/>
                <w:sz w:val="24"/>
                <w:szCs w:val="24"/>
              </w:rPr>
            </w:pPr>
            <w:r w:rsidRPr="00DD5AB7">
              <w:rPr>
                <w:rFonts w:cstheme="majorHAnsi"/>
                <w:b/>
                <w:sz w:val="24"/>
                <w:szCs w:val="24"/>
              </w:rPr>
              <w:t>Summary:</w:t>
            </w:r>
            <w:r w:rsidRPr="00DD5AB7">
              <w:rPr>
                <w:rFonts w:cstheme="majorHAnsi"/>
                <w:sz w:val="24"/>
                <w:szCs w:val="24"/>
              </w:rPr>
              <w:tab/>
              <w:t>This use case is about how to create new account.</w:t>
            </w:r>
          </w:p>
          <w:p w:rsidR="0086100E" w:rsidRPr="00DD5AB7" w:rsidRDefault="0086100E" w:rsidP="00302BC8">
            <w:pPr>
              <w:ind w:left="2340" w:hanging="2340"/>
              <w:rPr>
                <w:rFonts w:cstheme="majorHAnsi"/>
                <w:sz w:val="24"/>
                <w:szCs w:val="24"/>
              </w:rPr>
            </w:pPr>
            <w:r w:rsidRPr="00DD5AB7">
              <w:rPr>
                <w:rFonts w:cstheme="majorHAnsi"/>
                <w:b/>
                <w:sz w:val="24"/>
                <w:szCs w:val="24"/>
              </w:rPr>
              <w:t>Goal:</w:t>
            </w:r>
            <w:r w:rsidRPr="00DD5AB7">
              <w:rPr>
                <w:rFonts w:cstheme="majorHAnsi"/>
                <w:sz w:val="24"/>
                <w:szCs w:val="24"/>
              </w:rPr>
              <w:tab/>
              <w:t>Create a new user account in the system</w:t>
            </w:r>
          </w:p>
          <w:p w:rsidR="0086100E" w:rsidRPr="00DD5AB7" w:rsidRDefault="0086100E" w:rsidP="00302BC8">
            <w:pPr>
              <w:ind w:left="2340" w:hanging="2340"/>
              <w:rPr>
                <w:rFonts w:cstheme="majorHAnsi"/>
                <w:sz w:val="24"/>
                <w:szCs w:val="24"/>
              </w:rPr>
            </w:pPr>
            <w:r w:rsidRPr="00DD5AB7">
              <w:rPr>
                <w:rFonts w:cstheme="majorHAnsi"/>
                <w:b/>
                <w:sz w:val="24"/>
                <w:szCs w:val="24"/>
              </w:rPr>
              <w:t>Triggers:</w:t>
            </w:r>
            <w:r w:rsidRPr="00DD5AB7">
              <w:rPr>
                <w:rFonts w:cstheme="majorHAnsi"/>
                <w:sz w:val="24"/>
                <w:szCs w:val="24"/>
              </w:rPr>
              <w:tab/>
              <w:t>User clicks “Create new account” button</w:t>
            </w:r>
          </w:p>
          <w:p w:rsidR="0086100E" w:rsidRPr="00DD5AB7" w:rsidRDefault="0086100E" w:rsidP="00302BC8">
            <w:pPr>
              <w:ind w:left="2340" w:hanging="2340"/>
              <w:rPr>
                <w:rFonts w:cstheme="majorHAnsi"/>
                <w:sz w:val="24"/>
                <w:szCs w:val="24"/>
              </w:rPr>
            </w:pPr>
            <w:r w:rsidRPr="00DD5AB7">
              <w:rPr>
                <w:rFonts w:cstheme="majorHAnsi"/>
                <w:b/>
                <w:sz w:val="24"/>
                <w:szCs w:val="24"/>
              </w:rPr>
              <w:t>Pre-conditions:</w:t>
            </w:r>
            <w:r w:rsidRPr="00DD5AB7">
              <w:rPr>
                <w:rFonts w:cstheme="majorHAnsi"/>
                <w:sz w:val="24"/>
                <w:szCs w:val="24"/>
              </w:rPr>
              <w:tab/>
              <w:t>User is logged in with role</w:t>
            </w:r>
            <w:r>
              <w:rPr>
                <w:rFonts w:cstheme="majorHAnsi"/>
                <w:sz w:val="24"/>
                <w:szCs w:val="24"/>
              </w:rPr>
              <w:t xml:space="preserve"> “</w:t>
            </w:r>
            <w:r w:rsidRPr="00DD5AB7">
              <w:rPr>
                <w:rFonts w:cstheme="majorHAnsi"/>
                <w:sz w:val="24"/>
                <w:szCs w:val="24"/>
              </w:rPr>
              <w:t>Admin</w:t>
            </w:r>
            <w:r>
              <w:rPr>
                <w:rFonts w:cstheme="majorHAnsi"/>
                <w:sz w:val="24"/>
                <w:szCs w:val="24"/>
              </w:rPr>
              <w:t>”</w:t>
            </w:r>
          </w:p>
          <w:p w:rsidR="0086100E" w:rsidRPr="00DD5AB7" w:rsidRDefault="0086100E" w:rsidP="00302BC8">
            <w:pPr>
              <w:ind w:left="2340" w:hanging="2340"/>
              <w:rPr>
                <w:rFonts w:cstheme="majorHAnsi"/>
                <w:sz w:val="24"/>
                <w:szCs w:val="24"/>
              </w:rPr>
            </w:pPr>
            <w:r w:rsidRPr="00DD5AB7">
              <w:rPr>
                <w:rFonts w:cstheme="majorHAnsi"/>
                <w:b/>
                <w:sz w:val="24"/>
                <w:szCs w:val="24"/>
              </w:rPr>
              <w:t>Post-conditions:</w:t>
            </w:r>
            <w:r w:rsidRPr="00DD5AB7">
              <w:rPr>
                <w:rFonts w:cstheme="majorHAnsi"/>
                <w:sz w:val="24"/>
                <w:szCs w:val="24"/>
              </w:rPr>
              <w:tab/>
              <w:t>New account is successfully created</w:t>
            </w:r>
          </w:p>
          <w:p w:rsidR="0086100E" w:rsidRPr="00DD5AB7" w:rsidRDefault="0086100E" w:rsidP="00302BC8">
            <w:pPr>
              <w:ind w:left="2340" w:hanging="2340"/>
              <w:rPr>
                <w:rFonts w:cstheme="majorHAnsi"/>
                <w:b/>
                <w:sz w:val="24"/>
                <w:szCs w:val="24"/>
              </w:rPr>
            </w:pPr>
            <w:r w:rsidRPr="00DD5AB7">
              <w:rPr>
                <w:rFonts w:cstheme="majorHAnsi"/>
                <w:b/>
                <w:sz w:val="24"/>
                <w:szCs w:val="24"/>
              </w:rPr>
              <w:t>Main Success Scenario:</w:t>
            </w:r>
          </w:p>
          <w:p w:rsidR="0086100E" w:rsidRDefault="0086100E" w:rsidP="00016C35">
            <w:pPr>
              <w:pStyle w:val="ListParagraph"/>
              <w:numPr>
                <w:ilvl w:val="0"/>
                <w:numId w:val="31"/>
              </w:numPr>
              <w:spacing w:after="0" w:line="240" w:lineRule="auto"/>
              <w:jc w:val="both"/>
              <w:rPr>
                <w:rFonts w:cstheme="majorHAnsi"/>
                <w:sz w:val="24"/>
                <w:szCs w:val="24"/>
              </w:rPr>
            </w:pPr>
            <w:r w:rsidRPr="00DD5AB7">
              <w:rPr>
                <w:rFonts w:cstheme="majorHAnsi"/>
                <w:sz w:val="24"/>
                <w:szCs w:val="24"/>
              </w:rPr>
              <w:t xml:space="preserve">In </w:t>
            </w:r>
            <w:r>
              <w:rPr>
                <w:rFonts w:cstheme="majorHAnsi"/>
                <w:sz w:val="24"/>
                <w:szCs w:val="24"/>
              </w:rPr>
              <w:t>Create Account</w:t>
            </w:r>
            <w:r w:rsidRPr="00DD5AB7">
              <w:rPr>
                <w:rFonts w:cstheme="majorHAnsi"/>
                <w:sz w:val="24"/>
                <w:szCs w:val="24"/>
              </w:rPr>
              <w:t xml:space="preserve"> page, </w:t>
            </w:r>
            <w:r>
              <w:rPr>
                <w:rFonts w:cstheme="majorHAnsi"/>
                <w:sz w:val="24"/>
                <w:szCs w:val="24"/>
              </w:rPr>
              <w:t>u</w:t>
            </w:r>
            <w:r w:rsidRPr="00DD5AB7">
              <w:rPr>
                <w:rFonts w:cstheme="majorHAnsi"/>
                <w:sz w:val="24"/>
                <w:szCs w:val="24"/>
              </w:rPr>
              <w:t xml:space="preserve">ser </w:t>
            </w:r>
            <w:r w:rsidRPr="00372410">
              <w:rPr>
                <w:rFonts w:cstheme="majorHAnsi"/>
                <w:color w:val="000000" w:themeColor="text1"/>
                <w:sz w:val="24"/>
                <w:szCs w:val="24"/>
              </w:rPr>
              <w:t xml:space="preserve">inputs </w:t>
            </w:r>
            <w:r>
              <w:rPr>
                <w:rFonts w:cstheme="majorHAnsi"/>
                <w:color w:val="000000" w:themeColor="text1"/>
                <w:sz w:val="24"/>
                <w:szCs w:val="24"/>
              </w:rPr>
              <w:t>required</w:t>
            </w:r>
            <w:r w:rsidRPr="00372410">
              <w:rPr>
                <w:rFonts w:cstheme="majorHAnsi"/>
                <w:color w:val="000000" w:themeColor="text1"/>
                <w:sz w:val="24"/>
                <w:szCs w:val="24"/>
              </w:rPr>
              <w:t xml:space="preserve"> information</w:t>
            </w:r>
            <w:r>
              <w:rPr>
                <w:rFonts w:cstheme="majorHAnsi"/>
                <w:color w:val="000000" w:themeColor="text1"/>
                <w:sz w:val="24"/>
                <w:szCs w:val="24"/>
              </w:rPr>
              <w:t>: Username, Full name, Email, and appropriate roles (customer, office staff, delivery staff, admin).</w:t>
            </w:r>
          </w:p>
          <w:p w:rsidR="0086100E" w:rsidRDefault="0086100E" w:rsidP="00016C35">
            <w:pPr>
              <w:pStyle w:val="ListParagraph"/>
              <w:numPr>
                <w:ilvl w:val="0"/>
                <w:numId w:val="31"/>
              </w:numPr>
              <w:spacing w:after="0" w:line="240" w:lineRule="auto"/>
              <w:jc w:val="both"/>
              <w:rPr>
                <w:rFonts w:cstheme="majorHAnsi"/>
                <w:sz w:val="24"/>
                <w:szCs w:val="24"/>
              </w:rPr>
            </w:pPr>
            <w:r>
              <w:rPr>
                <w:rFonts w:cstheme="majorHAnsi"/>
                <w:sz w:val="24"/>
                <w:szCs w:val="24"/>
              </w:rPr>
              <w:t>User c</w:t>
            </w:r>
            <w:r w:rsidRPr="00DD5AB7">
              <w:rPr>
                <w:rFonts w:cstheme="majorHAnsi"/>
                <w:sz w:val="24"/>
                <w:szCs w:val="24"/>
              </w:rPr>
              <w:t>lick “</w:t>
            </w:r>
            <w:r>
              <w:rPr>
                <w:rFonts w:cstheme="majorHAnsi"/>
                <w:sz w:val="24"/>
                <w:szCs w:val="24"/>
              </w:rPr>
              <w:t>Create</w:t>
            </w:r>
            <w:r w:rsidRPr="00DD5AB7">
              <w:rPr>
                <w:rFonts w:cstheme="majorHAnsi"/>
                <w:sz w:val="24"/>
                <w:szCs w:val="24"/>
              </w:rPr>
              <w:t>”</w:t>
            </w:r>
            <w:r>
              <w:rPr>
                <w:rFonts w:cstheme="majorHAnsi"/>
                <w:sz w:val="24"/>
                <w:szCs w:val="24"/>
              </w:rPr>
              <w:t xml:space="preserve"> button</w:t>
            </w:r>
            <w:r w:rsidRPr="00DD5AB7">
              <w:rPr>
                <w:rFonts w:cstheme="majorHAnsi"/>
                <w:sz w:val="24"/>
                <w:szCs w:val="24"/>
              </w:rPr>
              <w:t>.</w:t>
            </w:r>
          </w:p>
          <w:p w:rsidR="0086100E" w:rsidRDefault="0086100E" w:rsidP="00016C35">
            <w:pPr>
              <w:pStyle w:val="ListParagraph"/>
              <w:numPr>
                <w:ilvl w:val="0"/>
                <w:numId w:val="31"/>
              </w:numPr>
              <w:spacing w:after="0" w:line="240" w:lineRule="auto"/>
              <w:jc w:val="both"/>
              <w:rPr>
                <w:rFonts w:cstheme="majorHAnsi"/>
                <w:sz w:val="24"/>
                <w:szCs w:val="24"/>
              </w:rPr>
            </w:pPr>
            <w:r>
              <w:rPr>
                <w:rFonts w:cstheme="majorHAnsi"/>
                <w:sz w:val="24"/>
                <w:szCs w:val="24"/>
              </w:rPr>
              <w:t>System create a new account with inputted information and generate a random password for this account</w:t>
            </w:r>
          </w:p>
          <w:p w:rsidR="0086100E" w:rsidRPr="00DD5AB7" w:rsidRDefault="0086100E" w:rsidP="00016C35">
            <w:pPr>
              <w:pStyle w:val="ListParagraph"/>
              <w:numPr>
                <w:ilvl w:val="0"/>
                <w:numId w:val="31"/>
              </w:numPr>
              <w:spacing w:after="0" w:line="240" w:lineRule="auto"/>
              <w:jc w:val="both"/>
              <w:rPr>
                <w:rFonts w:cstheme="majorHAnsi"/>
                <w:sz w:val="24"/>
                <w:szCs w:val="24"/>
              </w:rPr>
            </w:pPr>
            <w:r>
              <w:rPr>
                <w:rFonts w:cstheme="majorHAnsi"/>
                <w:sz w:val="24"/>
                <w:szCs w:val="24"/>
              </w:rPr>
              <w:t>System send username and password to the inputted email address</w:t>
            </w:r>
          </w:p>
          <w:p w:rsidR="0086100E" w:rsidRPr="00DD5AB7" w:rsidRDefault="0086100E" w:rsidP="00016C35">
            <w:pPr>
              <w:pStyle w:val="ListParagraph"/>
              <w:numPr>
                <w:ilvl w:val="0"/>
                <w:numId w:val="31"/>
              </w:numPr>
              <w:spacing w:after="0" w:line="240" w:lineRule="auto"/>
              <w:jc w:val="both"/>
              <w:rPr>
                <w:rFonts w:cstheme="majorHAnsi"/>
                <w:sz w:val="24"/>
                <w:szCs w:val="24"/>
              </w:rPr>
            </w:pPr>
            <w:r w:rsidRPr="00DD5AB7">
              <w:rPr>
                <w:rFonts w:cstheme="majorHAnsi"/>
                <w:sz w:val="24"/>
                <w:szCs w:val="24"/>
              </w:rPr>
              <w:t>System will redirect to “</w:t>
            </w:r>
            <w:r>
              <w:rPr>
                <w:rFonts w:cstheme="majorHAnsi"/>
                <w:sz w:val="24"/>
                <w:szCs w:val="24"/>
              </w:rPr>
              <w:t>Users” page</w:t>
            </w:r>
            <w:r w:rsidRPr="00DD5AB7">
              <w:rPr>
                <w:rFonts w:cstheme="majorHAnsi"/>
                <w:sz w:val="24"/>
                <w:szCs w:val="24"/>
              </w:rPr>
              <w:t>.</w:t>
            </w:r>
          </w:p>
          <w:p w:rsidR="0086100E" w:rsidRPr="00DD5AB7" w:rsidRDefault="0086100E" w:rsidP="00302BC8">
            <w:pPr>
              <w:ind w:left="2340" w:hanging="2340"/>
              <w:rPr>
                <w:rFonts w:cstheme="majorHAnsi"/>
                <w:sz w:val="24"/>
                <w:szCs w:val="24"/>
              </w:rPr>
            </w:pPr>
            <w:r w:rsidRPr="00DD5AB7">
              <w:rPr>
                <w:rFonts w:cstheme="majorHAnsi"/>
                <w:b/>
                <w:sz w:val="24"/>
                <w:szCs w:val="24"/>
              </w:rPr>
              <w:lastRenderedPageBreak/>
              <w:t xml:space="preserve">Alternative Scenario: </w:t>
            </w:r>
            <w:r w:rsidRPr="00DD5AB7">
              <w:rPr>
                <w:rFonts w:cstheme="majorHAnsi"/>
                <w:sz w:val="24"/>
                <w:szCs w:val="24"/>
              </w:rPr>
              <w:tab/>
              <w:t>N/A</w:t>
            </w:r>
          </w:p>
          <w:p w:rsidR="0086100E" w:rsidRPr="000A25E4" w:rsidRDefault="0086100E" w:rsidP="00302BC8">
            <w:pPr>
              <w:ind w:left="2340" w:hanging="2340"/>
              <w:rPr>
                <w:rFonts w:cstheme="majorHAnsi"/>
                <w:sz w:val="24"/>
                <w:szCs w:val="24"/>
              </w:rPr>
            </w:pPr>
            <w:r w:rsidRPr="00DD5AB7">
              <w:rPr>
                <w:rFonts w:cstheme="majorHAnsi"/>
                <w:b/>
                <w:sz w:val="24"/>
                <w:szCs w:val="24"/>
              </w:rPr>
              <w:t>Exceptions:</w:t>
            </w:r>
            <w:r w:rsidRPr="00DD5AB7">
              <w:rPr>
                <w:rFonts w:cstheme="majorHAnsi"/>
                <w:sz w:val="24"/>
                <w:szCs w:val="24"/>
              </w:rPr>
              <w:tab/>
              <w:t xml:space="preserve">If there is already an account with the same username or same email, </w:t>
            </w:r>
            <w:r>
              <w:rPr>
                <w:rFonts w:cstheme="majorHAnsi"/>
                <w:sz w:val="24"/>
                <w:szCs w:val="24"/>
              </w:rPr>
              <w:t>the system will notify and require input again.</w:t>
            </w:r>
          </w:p>
          <w:p w:rsidR="0086100E" w:rsidRPr="00DD5AB7" w:rsidRDefault="0086100E" w:rsidP="00302BC8">
            <w:pPr>
              <w:ind w:left="2340" w:hanging="2340"/>
              <w:rPr>
                <w:rFonts w:cstheme="majorHAnsi"/>
                <w:sz w:val="24"/>
                <w:szCs w:val="24"/>
              </w:rPr>
            </w:pPr>
            <w:r>
              <w:rPr>
                <w:rFonts w:cstheme="majorHAnsi"/>
                <w:sz w:val="24"/>
                <w:szCs w:val="24"/>
              </w:rPr>
              <w:t xml:space="preserve">                                           When inputs require information is invalid format or missed require information, the system will notify and require input again</w:t>
            </w:r>
          </w:p>
          <w:p w:rsidR="0086100E" w:rsidRPr="00DD5AB7" w:rsidRDefault="0086100E" w:rsidP="00302BC8">
            <w:pPr>
              <w:ind w:left="2340" w:hanging="2340"/>
              <w:rPr>
                <w:rFonts w:cstheme="majorHAnsi"/>
                <w:sz w:val="24"/>
                <w:szCs w:val="24"/>
              </w:rPr>
            </w:pPr>
            <w:r w:rsidRPr="00DD5AB7">
              <w:rPr>
                <w:rFonts w:cstheme="majorHAnsi"/>
                <w:b/>
                <w:sz w:val="24"/>
                <w:szCs w:val="24"/>
              </w:rPr>
              <w:t xml:space="preserve">Relationships: </w:t>
            </w:r>
            <w:r w:rsidRPr="00DD5AB7">
              <w:rPr>
                <w:rFonts w:cstheme="majorHAnsi"/>
                <w:sz w:val="24"/>
                <w:szCs w:val="24"/>
              </w:rPr>
              <w:tab/>
              <w:t>N/A</w:t>
            </w:r>
          </w:p>
          <w:p w:rsidR="0086100E" w:rsidRPr="00DD5AB7" w:rsidRDefault="0086100E" w:rsidP="009C1BCC">
            <w:pPr>
              <w:ind w:left="2340" w:hanging="2340"/>
              <w:rPr>
                <w:rFonts w:cstheme="majorHAnsi"/>
                <w:sz w:val="24"/>
                <w:szCs w:val="24"/>
              </w:rPr>
            </w:pPr>
            <w:r w:rsidRPr="00DD5AB7">
              <w:rPr>
                <w:rFonts w:cstheme="majorHAnsi"/>
                <w:b/>
                <w:sz w:val="24"/>
                <w:szCs w:val="24"/>
              </w:rPr>
              <w:t>Business Rules:</w:t>
            </w:r>
            <w:r w:rsidRPr="00DD5AB7">
              <w:rPr>
                <w:rFonts w:cstheme="majorHAnsi"/>
                <w:sz w:val="24"/>
                <w:szCs w:val="24"/>
              </w:rPr>
              <w:tab/>
              <w:t>N/A</w:t>
            </w:r>
          </w:p>
        </w:tc>
      </w:tr>
    </w:tbl>
    <w:p w:rsidR="009C1BCC" w:rsidRPr="000A25E4" w:rsidRDefault="009C1BCC" w:rsidP="009C1BCC"/>
    <w:p w:rsidR="009C1BCC" w:rsidRPr="000A25E4" w:rsidRDefault="009C1BCC" w:rsidP="00C720D2">
      <w:pPr>
        <w:pStyle w:val="Heading4"/>
        <w:rPr>
          <w:rFonts w:ascii="Calibri" w:hAnsi="Calibri" w:cstheme="majorHAnsi"/>
          <w:sz w:val="24"/>
          <w:szCs w:val="24"/>
        </w:rPr>
      </w:pPr>
      <w:r>
        <w:rPr>
          <w:rFonts w:ascii="Calibri" w:hAnsi="Calibri" w:cstheme="majorHAnsi"/>
          <w:sz w:val="24"/>
          <w:szCs w:val="24"/>
        </w:rPr>
        <w:t>Disable User Account</w:t>
      </w:r>
    </w:p>
    <w:p w:rsidR="009C1BCC" w:rsidRPr="000A25E4" w:rsidRDefault="009C1BCC" w:rsidP="009C1BCC">
      <w:r w:rsidRPr="00C720D2">
        <w:rPr>
          <w:noProof/>
          <w:lang w:eastAsia="ja-JP"/>
        </w:rPr>
        <w:drawing>
          <wp:inline distT="0" distB="0" distL="0" distR="0" wp14:anchorId="31D5C0F5" wp14:editId="70584D52">
            <wp:extent cx="3924300" cy="1657350"/>
            <wp:effectExtent l="0" t="0" r="0" b="0"/>
            <wp:docPr id="9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924300" cy="165735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2"/>
        <w:gridCol w:w="2522"/>
        <w:gridCol w:w="2188"/>
        <w:gridCol w:w="2330"/>
      </w:tblGrid>
      <w:tr w:rsidR="009C1BCC" w:rsidRPr="000A25E4" w:rsidTr="009C1BCC">
        <w:tc>
          <w:tcPr>
            <w:tcW w:w="5000" w:type="pct"/>
            <w:gridSpan w:val="4"/>
            <w:shd w:val="clear" w:color="auto" w:fill="F2F2F2" w:themeFill="background1" w:themeFillShade="F2"/>
          </w:tcPr>
          <w:p w:rsidR="009C1BCC" w:rsidRPr="00DD5AB7" w:rsidRDefault="009C1BCC" w:rsidP="009C1BCC">
            <w:pPr>
              <w:rPr>
                <w:rFonts w:cstheme="majorHAnsi"/>
                <w:sz w:val="24"/>
                <w:szCs w:val="24"/>
              </w:rPr>
            </w:pPr>
          </w:p>
          <w:p w:rsidR="009C1BCC" w:rsidRPr="00DD5AB7" w:rsidRDefault="009C1BCC" w:rsidP="009C1BCC">
            <w:pPr>
              <w:rPr>
                <w:rFonts w:cstheme="majorHAnsi"/>
                <w:sz w:val="24"/>
                <w:szCs w:val="24"/>
              </w:rPr>
            </w:pPr>
            <w:r w:rsidRPr="00DD5AB7">
              <w:rPr>
                <w:rFonts w:cstheme="majorHAnsi"/>
                <w:sz w:val="24"/>
                <w:szCs w:val="24"/>
              </w:rPr>
              <w:t>USE CASE – DISABLE USER ACCOUNT specification</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No.</w:t>
            </w:r>
          </w:p>
        </w:tc>
        <w:tc>
          <w:tcPr>
            <w:tcW w:w="1312" w:type="pct"/>
            <w:hideMark/>
          </w:tcPr>
          <w:p w:rsidR="009C1BCC" w:rsidRPr="00DD5AB7" w:rsidRDefault="009C1BCC" w:rsidP="009C1BCC">
            <w:pPr>
              <w:rPr>
                <w:rFonts w:cstheme="majorHAnsi"/>
                <w:sz w:val="24"/>
                <w:szCs w:val="24"/>
              </w:rPr>
            </w:pPr>
            <w:r w:rsidRPr="00DD5AB7">
              <w:rPr>
                <w:rFonts w:cstheme="majorHAnsi"/>
                <w:sz w:val="24"/>
                <w:szCs w:val="24"/>
              </w:rPr>
              <w:t>UC01.4</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Version</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1.0</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Name</w:t>
            </w:r>
          </w:p>
        </w:tc>
        <w:tc>
          <w:tcPr>
            <w:tcW w:w="3662" w:type="pct"/>
            <w:gridSpan w:val="3"/>
            <w:hideMark/>
          </w:tcPr>
          <w:p w:rsidR="009C1BCC" w:rsidRPr="00DD5AB7" w:rsidRDefault="009C1BCC" w:rsidP="009C1BCC">
            <w:pPr>
              <w:rPr>
                <w:rFonts w:eastAsiaTheme="majorEastAsia" w:cstheme="majorHAnsi"/>
                <w:b/>
                <w:bCs/>
                <w:i/>
                <w:iCs/>
                <w:color w:val="4F81BD" w:themeColor="accent1"/>
                <w:sz w:val="24"/>
                <w:szCs w:val="24"/>
              </w:rPr>
            </w:pPr>
            <w:r w:rsidRPr="00DD5AB7">
              <w:rPr>
                <w:rFonts w:cstheme="majorHAnsi"/>
                <w:sz w:val="24"/>
                <w:szCs w:val="24"/>
              </w:rPr>
              <w:t>Disable User Account</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 xml:space="preserve">Author </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ThanhTV</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Date</w:t>
            </w:r>
          </w:p>
        </w:tc>
        <w:tc>
          <w:tcPr>
            <w:tcW w:w="1312" w:type="pct"/>
            <w:hideMark/>
          </w:tcPr>
          <w:p w:rsidR="009C1BCC" w:rsidRPr="00DD5AB7" w:rsidRDefault="009C1BCC" w:rsidP="009C1BCC">
            <w:pPr>
              <w:rPr>
                <w:rFonts w:cstheme="majorHAnsi"/>
                <w:sz w:val="24"/>
                <w:szCs w:val="24"/>
              </w:rPr>
            </w:pPr>
            <w:r>
              <w:rPr>
                <w:rFonts w:cstheme="majorHAnsi"/>
                <w:sz w:val="24"/>
                <w:szCs w:val="24"/>
              </w:rPr>
              <w:t>21/11/2012</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Priority</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Normal</w:t>
            </w:r>
          </w:p>
        </w:tc>
      </w:tr>
      <w:tr w:rsidR="00C330E3" w:rsidRPr="000A25E4" w:rsidTr="009C1BCC">
        <w:tc>
          <w:tcPr>
            <w:tcW w:w="5000" w:type="pct"/>
            <w:gridSpan w:val="4"/>
            <w:hideMark/>
          </w:tcPr>
          <w:p w:rsidR="00C330E3" w:rsidRPr="00DD5AB7" w:rsidRDefault="00C330E3" w:rsidP="00302BC8">
            <w:pPr>
              <w:ind w:left="2340" w:hanging="2340"/>
              <w:rPr>
                <w:rFonts w:cstheme="majorHAnsi"/>
                <w:sz w:val="24"/>
                <w:szCs w:val="24"/>
              </w:rPr>
            </w:pPr>
            <w:r w:rsidRPr="00DD5AB7">
              <w:rPr>
                <w:rFonts w:cstheme="majorHAnsi"/>
                <w:b/>
                <w:sz w:val="24"/>
                <w:szCs w:val="24"/>
              </w:rPr>
              <w:t>Actor:</w:t>
            </w:r>
            <w:r w:rsidRPr="00DD5AB7">
              <w:rPr>
                <w:rFonts w:cstheme="majorHAnsi"/>
                <w:b/>
                <w:sz w:val="24"/>
                <w:szCs w:val="24"/>
              </w:rPr>
              <w:tab/>
            </w:r>
            <w:r w:rsidRPr="00DD5AB7">
              <w:rPr>
                <w:rFonts w:cstheme="majorHAnsi"/>
                <w:sz w:val="24"/>
                <w:szCs w:val="24"/>
              </w:rPr>
              <w:t>Admin</w:t>
            </w:r>
          </w:p>
          <w:p w:rsidR="00C330E3" w:rsidRPr="00DD5AB7" w:rsidRDefault="00C330E3" w:rsidP="00302BC8">
            <w:pPr>
              <w:ind w:left="2340" w:hanging="2340"/>
              <w:rPr>
                <w:rFonts w:cstheme="majorHAnsi"/>
                <w:b/>
                <w:sz w:val="24"/>
                <w:szCs w:val="24"/>
              </w:rPr>
            </w:pPr>
            <w:r w:rsidRPr="00DD5AB7">
              <w:rPr>
                <w:rFonts w:cstheme="majorHAnsi"/>
                <w:b/>
                <w:sz w:val="24"/>
                <w:szCs w:val="24"/>
              </w:rPr>
              <w:t>Summary:</w:t>
            </w:r>
            <w:r w:rsidRPr="00DD5AB7">
              <w:rPr>
                <w:rFonts w:cstheme="majorHAnsi"/>
                <w:sz w:val="24"/>
                <w:szCs w:val="24"/>
              </w:rPr>
              <w:tab/>
              <w:t>This use case is about how to disable a user account.</w:t>
            </w:r>
          </w:p>
          <w:p w:rsidR="00C330E3" w:rsidRPr="00DD5AB7" w:rsidRDefault="00C330E3" w:rsidP="00302BC8">
            <w:pPr>
              <w:ind w:left="2340" w:hanging="2340"/>
              <w:rPr>
                <w:rFonts w:cstheme="majorHAnsi"/>
                <w:sz w:val="24"/>
                <w:szCs w:val="24"/>
              </w:rPr>
            </w:pPr>
            <w:r w:rsidRPr="00DD5AB7">
              <w:rPr>
                <w:rFonts w:cstheme="majorHAnsi"/>
                <w:b/>
                <w:sz w:val="24"/>
                <w:szCs w:val="24"/>
              </w:rPr>
              <w:t>Goal:</w:t>
            </w:r>
            <w:r w:rsidRPr="00DD5AB7">
              <w:rPr>
                <w:rFonts w:cstheme="majorHAnsi"/>
                <w:sz w:val="24"/>
                <w:szCs w:val="24"/>
              </w:rPr>
              <w:tab/>
              <w:t>Disable a user account.</w:t>
            </w:r>
          </w:p>
          <w:p w:rsidR="00C330E3" w:rsidRPr="00DD5AB7" w:rsidRDefault="00C330E3" w:rsidP="00302BC8">
            <w:pPr>
              <w:ind w:left="2340" w:hanging="2340"/>
              <w:rPr>
                <w:rFonts w:cstheme="majorHAnsi"/>
                <w:sz w:val="24"/>
                <w:szCs w:val="24"/>
              </w:rPr>
            </w:pPr>
            <w:r w:rsidRPr="00DD5AB7">
              <w:rPr>
                <w:rFonts w:cstheme="majorHAnsi"/>
                <w:b/>
                <w:sz w:val="24"/>
                <w:szCs w:val="24"/>
              </w:rPr>
              <w:t>Triggers:</w:t>
            </w:r>
            <w:r w:rsidRPr="00DD5AB7">
              <w:rPr>
                <w:rFonts w:cstheme="majorHAnsi"/>
                <w:sz w:val="24"/>
                <w:szCs w:val="24"/>
              </w:rPr>
              <w:tab/>
            </w:r>
            <w:r>
              <w:rPr>
                <w:rFonts w:cstheme="majorHAnsi"/>
                <w:sz w:val="24"/>
                <w:szCs w:val="24"/>
              </w:rPr>
              <w:t>In User page, admin</w:t>
            </w:r>
            <w:r w:rsidRPr="00DD5AB7">
              <w:rPr>
                <w:rFonts w:cstheme="majorHAnsi"/>
                <w:sz w:val="24"/>
                <w:szCs w:val="24"/>
              </w:rPr>
              <w:t xml:space="preserve"> clicks “Disable” button </w:t>
            </w:r>
            <w:r>
              <w:rPr>
                <w:rFonts w:cstheme="majorHAnsi"/>
                <w:sz w:val="24"/>
                <w:szCs w:val="24"/>
              </w:rPr>
              <w:t>of a user</w:t>
            </w:r>
          </w:p>
          <w:p w:rsidR="00C330E3" w:rsidRPr="00DD5AB7" w:rsidRDefault="00C330E3" w:rsidP="00302BC8">
            <w:pPr>
              <w:ind w:left="2340" w:hanging="2340"/>
              <w:rPr>
                <w:rFonts w:cstheme="majorHAnsi"/>
                <w:sz w:val="24"/>
                <w:szCs w:val="24"/>
              </w:rPr>
            </w:pPr>
            <w:r w:rsidRPr="00DD5AB7">
              <w:rPr>
                <w:rFonts w:cstheme="majorHAnsi"/>
                <w:b/>
                <w:sz w:val="24"/>
                <w:szCs w:val="24"/>
              </w:rPr>
              <w:t>Pre-conditions:</w:t>
            </w:r>
            <w:r w:rsidRPr="00DD5AB7">
              <w:rPr>
                <w:rFonts w:cstheme="majorHAnsi"/>
                <w:sz w:val="24"/>
                <w:szCs w:val="24"/>
              </w:rPr>
              <w:tab/>
            </w:r>
            <w:r>
              <w:rPr>
                <w:rFonts w:cstheme="majorHAnsi"/>
                <w:sz w:val="24"/>
                <w:szCs w:val="24"/>
              </w:rPr>
              <w:t>User is logged in with role “Admin”</w:t>
            </w:r>
            <w:r w:rsidRPr="00DD5AB7">
              <w:rPr>
                <w:rFonts w:cstheme="majorHAnsi"/>
                <w:sz w:val="24"/>
                <w:szCs w:val="24"/>
              </w:rPr>
              <w:t xml:space="preserve">, user account is </w:t>
            </w:r>
            <w:r>
              <w:rPr>
                <w:rFonts w:cstheme="majorHAnsi"/>
                <w:sz w:val="24"/>
                <w:szCs w:val="24"/>
              </w:rPr>
              <w:t>enabled</w:t>
            </w:r>
          </w:p>
          <w:p w:rsidR="00C330E3" w:rsidRPr="00DD5AB7" w:rsidRDefault="00C330E3" w:rsidP="00302BC8">
            <w:pPr>
              <w:ind w:left="2340" w:hanging="2340"/>
              <w:rPr>
                <w:rFonts w:cstheme="majorHAnsi"/>
                <w:sz w:val="24"/>
                <w:szCs w:val="24"/>
              </w:rPr>
            </w:pPr>
            <w:r w:rsidRPr="00DD5AB7">
              <w:rPr>
                <w:rFonts w:cstheme="majorHAnsi"/>
                <w:b/>
                <w:sz w:val="24"/>
                <w:szCs w:val="24"/>
              </w:rPr>
              <w:t>Post-conditions:</w:t>
            </w:r>
            <w:r w:rsidRPr="00DD5AB7">
              <w:rPr>
                <w:rFonts w:cstheme="majorHAnsi"/>
                <w:sz w:val="24"/>
                <w:szCs w:val="24"/>
              </w:rPr>
              <w:tab/>
              <w:t xml:space="preserve">Account is successfully </w:t>
            </w:r>
            <w:r>
              <w:rPr>
                <w:rFonts w:cstheme="majorHAnsi"/>
                <w:sz w:val="24"/>
                <w:szCs w:val="24"/>
              </w:rPr>
              <w:t>disabled</w:t>
            </w:r>
          </w:p>
          <w:p w:rsidR="00C330E3" w:rsidRPr="00DD5AB7" w:rsidRDefault="00C330E3" w:rsidP="00302BC8">
            <w:pPr>
              <w:ind w:left="2340" w:hanging="2340"/>
              <w:rPr>
                <w:rFonts w:cstheme="majorHAnsi"/>
                <w:b/>
                <w:sz w:val="24"/>
                <w:szCs w:val="24"/>
              </w:rPr>
            </w:pPr>
            <w:r w:rsidRPr="00DD5AB7">
              <w:rPr>
                <w:rFonts w:cstheme="majorHAnsi"/>
                <w:b/>
                <w:sz w:val="24"/>
                <w:szCs w:val="24"/>
              </w:rPr>
              <w:t>Main Success Scenario:</w:t>
            </w:r>
          </w:p>
          <w:p w:rsidR="00C330E3" w:rsidRPr="009F2413" w:rsidRDefault="00C330E3" w:rsidP="00016C35">
            <w:pPr>
              <w:pStyle w:val="ListParagraph"/>
              <w:numPr>
                <w:ilvl w:val="0"/>
                <w:numId w:val="32"/>
              </w:numPr>
              <w:spacing w:after="0" w:line="240" w:lineRule="auto"/>
              <w:jc w:val="both"/>
              <w:rPr>
                <w:rFonts w:cstheme="majorHAnsi"/>
                <w:color w:val="000000" w:themeColor="text1"/>
                <w:sz w:val="24"/>
                <w:szCs w:val="24"/>
              </w:rPr>
            </w:pPr>
            <w:r w:rsidRPr="009F2413">
              <w:rPr>
                <w:rFonts w:cstheme="majorHAnsi"/>
                <w:color w:val="000000" w:themeColor="text1"/>
                <w:sz w:val="24"/>
                <w:szCs w:val="24"/>
              </w:rPr>
              <w:lastRenderedPageBreak/>
              <w:t>In User</w:t>
            </w:r>
            <w:r>
              <w:rPr>
                <w:rFonts w:cstheme="majorHAnsi"/>
                <w:color w:val="000000" w:themeColor="text1"/>
                <w:sz w:val="24"/>
                <w:szCs w:val="24"/>
              </w:rPr>
              <w:t>s</w:t>
            </w:r>
            <w:r w:rsidRPr="009F2413">
              <w:rPr>
                <w:rFonts w:cstheme="majorHAnsi"/>
                <w:color w:val="000000" w:themeColor="text1"/>
                <w:sz w:val="24"/>
                <w:szCs w:val="24"/>
              </w:rPr>
              <w:t xml:space="preserve"> page, admin clicks “Disable” button of a user.</w:t>
            </w:r>
          </w:p>
          <w:p w:rsidR="00C330E3" w:rsidRPr="009F2413" w:rsidRDefault="00C330E3" w:rsidP="00016C35">
            <w:pPr>
              <w:pStyle w:val="ListParagraph"/>
              <w:numPr>
                <w:ilvl w:val="0"/>
                <w:numId w:val="32"/>
              </w:numPr>
              <w:spacing w:after="0" w:line="240" w:lineRule="auto"/>
              <w:jc w:val="both"/>
              <w:rPr>
                <w:rFonts w:cstheme="majorHAnsi"/>
                <w:color w:val="000000" w:themeColor="text1"/>
                <w:sz w:val="24"/>
                <w:szCs w:val="24"/>
              </w:rPr>
            </w:pPr>
            <w:r w:rsidRPr="009F2413">
              <w:rPr>
                <w:rFonts w:cstheme="majorHAnsi"/>
                <w:color w:val="000000" w:themeColor="text1"/>
                <w:sz w:val="24"/>
                <w:szCs w:val="24"/>
              </w:rPr>
              <w:t>A confirmation box will appear to confirm.</w:t>
            </w:r>
          </w:p>
          <w:p w:rsidR="00C330E3" w:rsidRPr="009F2413" w:rsidRDefault="00C330E3" w:rsidP="00016C35">
            <w:pPr>
              <w:pStyle w:val="ListParagraph"/>
              <w:numPr>
                <w:ilvl w:val="0"/>
                <w:numId w:val="32"/>
              </w:numPr>
              <w:spacing w:after="0" w:line="240" w:lineRule="auto"/>
              <w:jc w:val="both"/>
              <w:rPr>
                <w:rFonts w:cstheme="majorHAnsi"/>
                <w:color w:val="000000" w:themeColor="text1"/>
                <w:sz w:val="24"/>
                <w:szCs w:val="24"/>
              </w:rPr>
            </w:pPr>
            <w:r w:rsidRPr="009F2413">
              <w:rPr>
                <w:rFonts w:cstheme="majorHAnsi"/>
                <w:color w:val="000000" w:themeColor="text1"/>
                <w:sz w:val="24"/>
                <w:szCs w:val="24"/>
              </w:rPr>
              <w:t>Admin clicks on “Yes” button.</w:t>
            </w:r>
          </w:p>
          <w:p w:rsidR="00C330E3" w:rsidRDefault="00C330E3" w:rsidP="00016C35">
            <w:pPr>
              <w:pStyle w:val="ListParagraph"/>
              <w:numPr>
                <w:ilvl w:val="0"/>
                <w:numId w:val="32"/>
              </w:numPr>
              <w:spacing w:after="0" w:line="240" w:lineRule="auto"/>
              <w:jc w:val="both"/>
              <w:rPr>
                <w:rFonts w:cstheme="majorHAnsi"/>
                <w:color w:val="000000" w:themeColor="text1"/>
                <w:sz w:val="24"/>
                <w:szCs w:val="24"/>
              </w:rPr>
            </w:pPr>
            <w:r w:rsidRPr="009F2413">
              <w:rPr>
                <w:rFonts w:cstheme="majorHAnsi"/>
                <w:color w:val="000000" w:themeColor="text1"/>
                <w:sz w:val="24"/>
                <w:szCs w:val="24"/>
              </w:rPr>
              <w:t>System turn</w:t>
            </w:r>
            <w:r>
              <w:rPr>
                <w:rFonts w:cstheme="majorHAnsi"/>
                <w:color w:val="000000" w:themeColor="text1"/>
                <w:sz w:val="24"/>
                <w:szCs w:val="24"/>
              </w:rPr>
              <w:t>s</w:t>
            </w:r>
            <w:r w:rsidRPr="009F2413">
              <w:rPr>
                <w:rFonts w:cstheme="majorHAnsi"/>
                <w:color w:val="000000" w:themeColor="text1"/>
                <w:sz w:val="24"/>
                <w:szCs w:val="24"/>
              </w:rPr>
              <w:t xml:space="preserve"> status of chosen user from</w:t>
            </w:r>
            <w:r>
              <w:rPr>
                <w:rFonts w:cstheme="majorHAnsi"/>
                <w:color w:val="000000" w:themeColor="text1"/>
                <w:sz w:val="24"/>
                <w:szCs w:val="24"/>
              </w:rPr>
              <w:t xml:space="preserve"> enabled</w:t>
            </w:r>
            <w:r w:rsidRPr="009F2413">
              <w:rPr>
                <w:rFonts w:cstheme="majorHAnsi"/>
                <w:color w:val="000000" w:themeColor="text1"/>
                <w:sz w:val="24"/>
                <w:szCs w:val="24"/>
              </w:rPr>
              <w:t xml:space="preserve"> to </w:t>
            </w:r>
            <w:r>
              <w:rPr>
                <w:rFonts w:cstheme="majorHAnsi"/>
                <w:color w:val="000000" w:themeColor="text1"/>
                <w:sz w:val="24"/>
                <w:szCs w:val="24"/>
              </w:rPr>
              <w:t>disabled.</w:t>
            </w:r>
          </w:p>
          <w:p w:rsidR="00C330E3" w:rsidRPr="009F2413" w:rsidRDefault="00C330E3" w:rsidP="00016C35">
            <w:pPr>
              <w:pStyle w:val="ListParagraph"/>
              <w:numPr>
                <w:ilvl w:val="0"/>
                <w:numId w:val="32"/>
              </w:numPr>
              <w:spacing w:after="0" w:line="240" w:lineRule="auto"/>
              <w:jc w:val="both"/>
              <w:rPr>
                <w:rFonts w:cstheme="majorHAnsi"/>
                <w:color w:val="000000" w:themeColor="text1"/>
                <w:sz w:val="24"/>
                <w:szCs w:val="24"/>
              </w:rPr>
            </w:pPr>
            <w:r>
              <w:rPr>
                <w:rFonts w:cstheme="majorHAnsi"/>
                <w:color w:val="000000" w:themeColor="text1"/>
                <w:sz w:val="24"/>
                <w:szCs w:val="24"/>
              </w:rPr>
              <w:t>System redirects to Users page</w:t>
            </w:r>
          </w:p>
          <w:p w:rsidR="00C330E3" w:rsidRPr="00DD5AB7" w:rsidRDefault="00C330E3" w:rsidP="00302BC8">
            <w:pPr>
              <w:ind w:left="2340" w:hanging="2340"/>
              <w:rPr>
                <w:rFonts w:cstheme="majorHAnsi"/>
                <w:sz w:val="24"/>
                <w:szCs w:val="24"/>
              </w:rPr>
            </w:pPr>
            <w:r w:rsidRPr="009F2413">
              <w:rPr>
                <w:rFonts w:cstheme="majorHAnsi"/>
                <w:b/>
                <w:color w:val="000000" w:themeColor="text1"/>
                <w:sz w:val="24"/>
                <w:szCs w:val="24"/>
              </w:rPr>
              <w:t xml:space="preserve">Alternative Scenario: </w:t>
            </w:r>
            <w:r w:rsidRPr="009F2413">
              <w:rPr>
                <w:rFonts w:cstheme="majorHAnsi"/>
                <w:color w:val="000000" w:themeColor="text1"/>
                <w:sz w:val="24"/>
                <w:szCs w:val="24"/>
              </w:rPr>
              <w:tab/>
            </w:r>
            <w:r>
              <w:rPr>
                <w:rFonts w:cstheme="majorHAnsi"/>
                <w:color w:val="000000" w:themeColor="text1"/>
                <w:sz w:val="24"/>
                <w:szCs w:val="24"/>
              </w:rPr>
              <w:t>N/A</w:t>
            </w:r>
          </w:p>
          <w:p w:rsidR="00C330E3" w:rsidRPr="00DD5AB7" w:rsidRDefault="00C330E3" w:rsidP="00302BC8">
            <w:pPr>
              <w:ind w:left="2340" w:hanging="2340"/>
              <w:rPr>
                <w:rFonts w:cstheme="majorHAnsi"/>
                <w:sz w:val="24"/>
                <w:szCs w:val="24"/>
              </w:rPr>
            </w:pPr>
            <w:r w:rsidRPr="00DD5AB7">
              <w:rPr>
                <w:rFonts w:cstheme="majorHAnsi"/>
                <w:b/>
                <w:sz w:val="24"/>
                <w:szCs w:val="24"/>
              </w:rPr>
              <w:t>Exceptions:</w:t>
            </w:r>
            <w:r w:rsidRPr="00DD5AB7">
              <w:rPr>
                <w:rFonts w:cstheme="majorHAnsi"/>
                <w:sz w:val="24"/>
                <w:szCs w:val="24"/>
              </w:rPr>
              <w:tab/>
              <w:t>N/A</w:t>
            </w:r>
          </w:p>
          <w:p w:rsidR="00C330E3" w:rsidRPr="00DD5AB7" w:rsidRDefault="00C330E3" w:rsidP="00302BC8">
            <w:pPr>
              <w:ind w:left="2340" w:hanging="2340"/>
              <w:rPr>
                <w:rFonts w:cstheme="majorHAnsi"/>
                <w:sz w:val="24"/>
                <w:szCs w:val="24"/>
              </w:rPr>
            </w:pPr>
            <w:r w:rsidRPr="00DD5AB7">
              <w:rPr>
                <w:rFonts w:cstheme="majorHAnsi"/>
                <w:b/>
                <w:sz w:val="24"/>
                <w:szCs w:val="24"/>
              </w:rPr>
              <w:t xml:space="preserve">Relationships: </w:t>
            </w:r>
            <w:r w:rsidRPr="00DD5AB7">
              <w:rPr>
                <w:rFonts w:cstheme="majorHAnsi"/>
                <w:sz w:val="24"/>
                <w:szCs w:val="24"/>
              </w:rPr>
              <w:tab/>
              <w:t>N/A</w:t>
            </w:r>
          </w:p>
          <w:p w:rsidR="00C330E3" w:rsidRPr="00DD5AB7" w:rsidRDefault="00C330E3" w:rsidP="009C1BCC">
            <w:pPr>
              <w:ind w:left="2340" w:hanging="2340"/>
              <w:rPr>
                <w:rFonts w:cstheme="majorHAnsi"/>
                <w:sz w:val="24"/>
                <w:szCs w:val="24"/>
              </w:rPr>
            </w:pPr>
            <w:r w:rsidRPr="00DD5AB7">
              <w:rPr>
                <w:rFonts w:cstheme="majorHAnsi"/>
                <w:b/>
                <w:sz w:val="24"/>
                <w:szCs w:val="24"/>
              </w:rPr>
              <w:t>Business Rules:</w:t>
            </w:r>
            <w:r w:rsidRPr="00DD5AB7">
              <w:rPr>
                <w:rFonts w:cstheme="majorHAnsi"/>
                <w:sz w:val="24"/>
                <w:szCs w:val="24"/>
              </w:rPr>
              <w:tab/>
              <w:t>N/A</w:t>
            </w:r>
          </w:p>
        </w:tc>
      </w:tr>
    </w:tbl>
    <w:p w:rsidR="00C330E3" w:rsidRPr="000A25E4" w:rsidRDefault="00C330E3" w:rsidP="00C330E3">
      <w:pPr>
        <w:pStyle w:val="Heading4"/>
        <w:rPr>
          <w:rFonts w:ascii="Calibri" w:hAnsi="Calibri" w:cstheme="majorHAnsi"/>
          <w:sz w:val="24"/>
          <w:szCs w:val="24"/>
        </w:rPr>
      </w:pPr>
      <w:r>
        <w:rPr>
          <w:rFonts w:ascii="Calibri" w:hAnsi="Calibri" w:cstheme="majorHAnsi"/>
          <w:sz w:val="24"/>
          <w:szCs w:val="24"/>
        </w:rPr>
        <w:lastRenderedPageBreak/>
        <w:t>Enable User Account</w:t>
      </w:r>
    </w:p>
    <w:p w:rsidR="00C330E3" w:rsidRPr="000A25E4" w:rsidRDefault="00C330E3" w:rsidP="00C330E3">
      <w:r w:rsidRPr="00C720D2">
        <w:rPr>
          <w:noProof/>
          <w:lang w:eastAsia="ja-JP"/>
        </w:rPr>
        <w:drawing>
          <wp:inline distT="0" distB="0" distL="0" distR="0" wp14:anchorId="069B2639" wp14:editId="09160DAF">
            <wp:extent cx="3714750" cy="1655733"/>
            <wp:effectExtent l="0" t="0" r="0" b="1905"/>
            <wp:docPr id="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718378" cy="165735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2"/>
        <w:gridCol w:w="2522"/>
        <w:gridCol w:w="2188"/>
        <w:gridCol w:w="2330"/>
      </w:tblGrid>
      <w:tr w:rsidR="00C330E3" w:rsidRPr="000A25E4" w:rsidTr="00302BC8">
        <w:tc>
          <w:tcPr>
            <w:tcW w:w="5000" w:type="pct"/>
            <w:gridSpan w:val="4"/>
            <w:shd w:val="clear" w:color="auto" w:fill="F2F2F2" w:themeFill="background1" w:themeFillShade="F2"/>
          </w:tcPr>
          <w:p w:rsidR="00C330E3" w:rsidRPr="00DD5AB7" w:rsidRDefault="00C330E3" w:rsidP="00302BC8">
            <w:pPr>
              <w:rPr>
                <w:rFonts w:cstheme="majorHAnsi"/>
                <w:sz w:val="24"/>
                <w:szCs w:val="24"/>
              </w:rPr>
            </w:pPr>
          </w:p>
          <w:p w:rsidR="00C330E3" w:rsidRPr="00DD5AB7" w:rsidRDefault="00C330E3" w:rsidP="00302BC8">
            <w:pPr>
              <w:rPr>
                <w:rFonts w:cstheme="majorHAnsi"/>
                <w:sz w:val="24"/>
                <w:szCs w:val="24"/>
              </w:rPr>
            </w:pPr>
            <w:r w:rsidRPr="00DD5AB7">
              <w:rPr>
                <w:rFonts w:cstheme="majorHAnsi"/>
                <w:sz w:val="24"/>
                <w:szCs w:val="24"/>
              </w:rPr>
              <w:t xml:space="preserve">USE CASE – </w:t>
            </w:r>
            <w:r>
              <w:rPr>
                <w:rFonts w:cstheme="majorHAnsi"/>
                <w:sz w:val="24"/>
                <w:szCs w:val="24"/>
              </w:rPr>
              <w:t>ENABLE</w:t>
            </w:r>
            <w:r w:rsidRPr="00DD5AB7">
              <w:rPr>
                <w:rFonts w:cstheme="majorHAnsi"/>
                <w:sz w:val="24"/>
                <w:szCs w:val="24"/>
              </w:rPr>
              <w:t xml:space="preserve"> USER ACCOUNT specification</w:t>
            </w:r>
          </w:p>
        </w:tc>
      </w:tr>
      <w:tr w:rsidR="00C330E3" w:rsidRPr="000A25E4" w:rsidTr="00302BC8">
        <w:tc>
          <w:tcPr>
            <w:tcW w:w="1338" w:type="pct"/>
            <w:shd w:val="clear" w:color="auto" w:fill="F2F2F2" w:themeFill="background1" w:themeFillShade="F2"/>
            <w:hideMark/>
          </w:tcPr>
          <w:p w:rsidR="00C330E3" w:rsidRPr="00DD5AB7" w:rsidRDefault="00C330E3" w:rsidP="00302BC8">
            <w:pPr>
              <w:rPr>
                <w:rFonts w:cstheme="majorHAnsi"/>
                <w:sz w:val="24"/>
                <w:szCs w:val="24"/>
              </w:rPr>
            </w:pPr>
            <w:r w:rsidRPr="00DD5AB7">
              <w:rPr>
                <w:rFonts w:cstheme="majorHAnsi"/>
                <w:sz w:val="24"/>
                <w:szCs w:val="24"/>
              </w:rPr>
              <w:t>Use-case No.</w:t>
            </w:r>
          </w:p>
        </w:tc>
        <w:tc>
          <w:tcPr>
            <w:tcW w:w="1312" w:type="pct"/>
            <w:hideMark/>
          </w:tcPr>
          <w:p w:rsidR="00C330E3" w:rsidRPr="00DD5AB7" w:rsidRDefault="00C330E3" w:rsidP="00302BC8">
            <w:pPr>
              <w:rPr>
                <w:rFonts w:cstheme="majorHAnsi"/>
                <w:sz w:val="24"/>
                <w:szCs w:val="24"/>
              </w:rPr>
            </w:pPr>
            <w:r w:rsidRPr="00DD5AB7">
              <w:rPr>
                <w:rFonts w:cstheme="majorHAnsi"/>
                <w:sz w:val="24"/>
                <w:szCs w:val="24"/>
              </w:rPr>
              <w:t>UC01.4</w:t>
            </w:r>
            <w:r>
              <w:rPr>
                <w:rFonts w:cstheme="majorHAnsi"/>
                <w:sz w:val="24"/>
                <w:szCs w:val="24"/>
              </w:rPr>
              <w:t>b</w:t>
            </w:r>
          </w:p>
        </w:tc>
        <w:tc>
          <w:tcPr>
            <w:tcW w:w="1138" w:type="pct"/>
            <w:shd w:val="clear" w:color="auto" w:fill="F2F2F2" w:themeFill="background1" w:themeFillShade="F2"/>
            <w:hideMark/>
          </w:tcPr>
          <w:p w:rsidR="00C330E3" w:rsidRPr="00DD5AB7" w:rsidRDefault="00C330E3" w:rsidP="00302BC8">
            <w:pPr>
              <w:rPr>
                <w:rFonts w:cstheme="majorHAnsi"/>
                <w:sz w:val="24"/>
                <w:szCs w:val="24"/>
              </w:rPr>
            </w:pPr>
            <w:r w:rsidRPr="00DD5AB7">
              <w:rPr>
                <w:rFonts w:cstheme="majorHAnsi"/>
                <w:sz w:val="24"/>
                <w:szCs w:val="24"/>
              </w:rPr>
              <w:t>Use-case Version</w:t>
            </w:r>
          </w:p>
        </w:tc>
        <w:tc>
          <w:tcPr>
            <w:tcW w:w="1212" w:type="pct"/>
            <w:hideMark/>
          </w:tcPr>
          <w:p w:rsidR="00C330E3" w:rsidRPr="00DD5AB7" w:rsidRDefault="00C330E3" w:rsidP="00302BC8">
            <w:pPr>
              <w:rPr>
                <w:rFonts w:cstheme="majorHAnsi"/>
                <w:sz w:val="24"/>
                <w:szCs w:val="24"/>
              </w:rPr>
            </w:pPr>
            <w:r w:rsidRPr="00DD5AB7">
              <w:rPr>
                <w:rFonts w:cstheme="majorHAnsi"/>
                <w:sz w:val="24"/>
                <w:szCs w:val="24"/>
              </w:rPr>
              <w:t>1.0</w:t>
            </w:r>
          </w:p>
        </w:tc>
      </w:tr>
      <w:tr w:rsidR="00C330E3" w:rsidRPr="000A25E4" w:rsidTr="00302BC8">
        <w:tc>
          <w:tcPr>
            <w:tcW w:w="1338" w:type="pct"/>
            <w:shd w:val="clear" w:color="auto" w:fill="F2F2F2" w:themeFill="background1" w:themeFillShade="F2"/>
            <w:hideMark/>
          </w:tcPr>
          <w:p w:rsidR="00C330E3" w:rsidRPr="00DD5AB7" w:rsidRDefault="00C330E3" w:rsidP="00302BC8">
            <w:pPr>
              <w:rPr>
                <w:rFonts w:cstheme="majorHAnsi"/>
                <w:sz w:val="24"/>
                <w:szCs w:val="24"/>
              </w:rPr>
            </w:pPr>
            <w:r w:rsidRPr="00DD5AB7">
              <w:rPr>
                <w:rFonts w:cstheme="majorHAnsi"/>
                <w:sz w:val="24"/>
                <w:szCs w:val="24"/>
              </w:rPr>
              <w:t>Use-case Name</w:t>
            </w:r>
          </w:p>
        </w:tc>
        <w:tc>
          <w:tcPr>
            <w:tcW w:w="3662" w:type="pct"/>
            <w:gridSpan w:val="3"/>
            <w:hideMark/>
          </w:tcPr>
          <w:p w:rsidR="00C330E3" w:rsidRPr="00DD5AB7" w:rsidRDefault="00C330E3" w:rsidP="00302BC8">
            <w:pPr>
              <w:rPr>
                <w:rFonts w:eastAsiaTheme="majorEastAsia" w:cstheme="majorHAnsi"/>
                <w:b/>
                <w:bCs/>
                <w:i/>
                <w:iCs/>
                <w:color w:val="4F81BD" w:themeColor="accent1"/>
                <w:sz w:val="24"/>
                <w:szCs w:val="24"/>
              </w:rPr>
            </w:pPr>
            <w:r>
              <w:rPr>
                <w:rFonts w:cstheme="majorHAnsi"/>
                <w:sz w:val="24"/>
                <w:szCs w:val="24"/>
              </w:rPr>
              <w:t>Enable</w:t>
            </w:r>
            <w:r w:rsidRPr="00DD5AB7">
              <w:rPr>
                <w:rFonts w:cstheme="majorHAnsi"/>
                <w:sz w:val="24"/>
                <w:szCs w:val="24"/>
              </w:rPr>
              <w:t xml:space="preserve"> User Account</w:t>
            </w:r>
          </w:p>
        </w:tc>
      </w:tr>
      <w:tr w:rsidR="00C330E3" w:rsidRPr="000A25E4" w:rsidTr="00302BC8">
        <w:tc>
          <w:tcPr>
            <w:tcW w:w="1338" w:type="pct"/>
            <w:shd w:val="clear" w:color="auto" w:fill="F2F2F2" w:themeFill="background1" w:themeFillShade="F2"/>
            <w:hideMark/>
          </w:tcPr>
          <w:p w:rsidR="00C330E3" w:rsidRPr="00DD5AB7" w:rsidRDefault="00C330E3" w:rsidP="00302BC8">
            <w:pPr>
              <w:rPr>
                <w:rFonts w:cstheme="majorHAnsi"/>
                <w:sz w:val="24"/>
                <w:szCs w:val="24"/>
              </w:rPr>
            </w:pPr>
            <w:r w:rsidRPr="00DD5AB7">
              <w:rPr>
                <w:rFonts w:cstheme="majorHAnsi"/>
                <w:sz w:val="24"/>
                <w:szCs w:val="24"/>
              </w:rPr>
              <w:t xml:space="preserve">Author </w:t>
            </w:r>
          </w:p>
        </w:tc>
        <w:tc>
          <w:tcPr>
            <w:tcW w:w="3662" w:type="pct"/>
            <w:gridSpan w:val="3"/>
            <w:hideMark/>
          </w:tcPr>
          <w:p w:rsidR="00C330E3" w:rsidRPr="00DD5AB7" w:rsidRDefault="00C330E3" w:rsidP="00302BC8">
            <w:pPr>
              <w:rPr>
                <w:rFonts w:cstheme="majorHAnsi"/>
                <w:sz w:val="24"/>
                <w:szCs w:val="24"/>
              </w:rPr>
            </w:pPr>
            <w:r w:rsidRPr="00DD5AB7">
              <w:rPr>
                <w:rFonts w:cstheme="majorHAnsi"/>
                <w:sz w:val="24"/>
                <w:szCs w:val="24"/>
              </w:rPr>
              <w:t>ThanhTV</w:t>
            </w:r>
          </w:p>
        </w:tc>
      </w:tr>
      <w:tr w:rsidR="00C330E3" w:rsidRPr="000A25E4" w:rsidTr="00302BC8">
        <w:tc>
          <w:tcPr>
            <w:tcW w:w="1338" w:type="pct"/>
            <w:shd w:val="clear" w:color="auto" w:fill="F2F2F2" w:themeFill="background1" w:themeFillShade="F2"/>
            <w:hideMark/>
          </w:tcPr>
          <w:p w:rsidR="00C330E3" w:rsidRPr="00DD5AB7" w:rsidRDefault="00C330E3" w:rsidP="00302BC8">
            <w:pPr>
              <w:rPr>
                <w:rFonts w:cstheme="majorHAnsi"/>
                <w:sz w:val="24"/>
                <w:szCs w:val="24"/>
              </w:rPr>
            </w:pPr>
            <w:r w:rsidRPr="00DD5AB7">
              <w:rPr>
                <w:rFonts w:cstheme="majorHAnsi"/>
                <w:sz w:val="24"/>
                <w:szCs w:val="24"/>
              </w:rPr>
              <w:t>Date</w:t>
            </w:r>
          </w:p>
        </w:tc>
        <w:tc>
          <w:tcPr>
            <w:tcW w:w="1312" w:type="pct"/>
            <w:hideMark/>
          </w:tcPr>
          <w:p w:rsidR="00C330E3" w:rsidRPr="00DD5AB7" w:rsidRDefault="00C330E3" w:rsidP="00302BC8">
            <w:pPr>
              <w:rPr>
                <w:rFonts w:cstheme="majorHAnsi"/>
                <w:sz w:val="24"/>
                <w:szCs w:val="24"/>
              </w:rPr>
            </w:pPr>
            <w:r>
              <w:rPr>
                <w:rFonts w:cstheme="majorHAnsi"/>
                <w:sz w:val="24"/>
                <w:szCs w:val="24"/>
              </w:rPr>
              <w:t>21/11/2012</w:t>
            </w:r>
          </w:p>
        </w:tc>
        <w:tc>
          <w:tcPr>
            <w:tcW w:w="1138" w:type="pct"/>
            <w:shd w:val="clear" w:color="auto" w:fill="F2F2F2" w:themeFill="background1" w:themeFillShade="F2"/>
            <w:hideMark/>
          </w:tcPr>
          <w:p w:rsidR="00C330E3" w:rsidRPr="00DD5AB7" w:rsidRDefault="00C330E3" w:rsidP="00302BC8">
            <w:pPr>
              <w:rPr>
                <w:rFonts w:cstheme="majorHAnsi"/>
                <w:sz w:val="24"/>
                <w:szCs w:val="24"/>
              </w:rPr>
            </w:pPr>
            <w:r w:rsidRPr="00DD5AB7">
              <w:rPr>
                <w:rFonts w:cstheme="majorHAnsi"/>
                <w:sz w:val="24"/>
                <w:szCs w:val="24"/>
              </w:rPr>
              <w:t>Priority</w:t>
            </w:r>
          </w:p>
        </w:tc>
        <w:tc>
          <w:tcPr>
            <w:tcW w:w="1212" w:type="pct"/>
            <w:hideMark/>
          </w:tcPr>
          <w:p w:rsidR="00C330E3" w:rsidRPr="00DD5AB7" w:rsidRDefault="00C330E3" w:rsidP="00302BC8">
            <w:pPr>
              <w:rPr>
                <w:rFonts w:cstheme="majorHAnsi"/>
                <w:sz w:val="24"/>
                <w:szCs w:val="24"/>
              </w:rPr>
            </w:pPr>
            <w:r w:rsidRPr="00DD5AB7">
              <w:rPr>
                <w:rFonts w:cstheme="majorHAnsi"/>
                <w:sz w:val="24"/>
                <w:szCs w:val="24"/>
              </w:rPr>
              <w:t>Normal</w:t>
            </w:r>
          </w:p>
        </w:tc>
      </w:tr>
      <w:tr w:rsidR="00C330E3" w:rsidRPr="000A25E4" w:rsidTr="00C330E3">
        <w:tc>
          <w:tcPr>
            <w:tcW w:w="5000" w:type="pct"/>
            <w:gridSpan w:val="4"/>
          </w:tcPr>
          <w:p w:rsidR="00C330E3" w:rsidRPr="00DD5AB7" w:rsidRDefault="00C330E3" w:rsidP="00C330E3">
            <w:pPr>
              <w:ind w:left="2340" w:hanging="2340"/>
              <w:rPr>
                <w:rFonts w:cstheme="majorHAnsi"/>
                <w:sz w:val="24"/>
                <w:szCs w:val="24"/>
              </w:rPr>
            </w:pPr>
            <w:r w:rsidRPr="00DD5AB7">
              <w:rPr>
                <w:rFonts w:cstheme="majorHAnsi"/>
                <w:b/>
                <w:sz w:val="24"/>
                <w:szCs w:val="24"/>
              </w:rPr>
              <w:t>Actor:</w:t>
            </w:r>
            <w:r w:rsidRPr="00DD5AB7">
              <w:rPr>
                <w:rFonts w:cstheme="majorHAnsi"/>
                <w:b/>
                <w:sz w:val="24"/>
                <w:szCs w:val="24"/>
              </w:rPr>
              <w:tab/>
            </w:r>
            <w:r w:rsidRPr="00DD5AB7">
              <w:rPr>
                <w:rFonts w:cstheme="majorHAnsi"/>
                <w:sz w:val="24"/>
                <w:szCs w:val="24"/>
              </w:rPr>
              <w:t>Admin</w:t>
            </w:r>
          </w:p>
          <w:p w:rsidR="00C330E3" w:rsidRPr="00DD5AB7" w:rsidRDefault="00C330E3" w:rsidP="00C330E3">
            <w:pPr>
              <w:ind w:left="2340" w:hanging="2340"/>
              <w:rPr>
                <w:rFonts w:cstheme="majorHAnsi"/>
                <w:b/>
                <w:sz w:val="24"/>
                <w:szCs w:val="24"/>
              </w:rPr>
            </w:pPr>
            <w:r w:rsidRPr="00DD5AB7">
              <w:rPr>
                <w:rFonts w:cstheme="majorHAnsi"/>
                <w:b/>
                <w:sz w:val="24"/>
                <w:szCs w:val="24"/>
              </w:rPr>
              <w:t>Summary:</w:t>
            </w:r>
            <w:r w:rsidRPr="00DD5AB7">
              <w:rPr>
                <w:rFonts w:cstheme="majorHAnsi"/>
                <w:sz w:val="24"/>
                <w:szCs w:val="24"/>
              </w:rPr>
              <w:tab/>
              <w:t xml:space="preserve">This use case is about how to </w:t>
            </w:r>
            <w:r>
              <w:rPr>
                <w:rFonts w:cstheme="majorHAnsi"/>
                <w:sz w:val="24"/>
                <w:szCs w:val="24"/>
              </w:rPr>
              <w:t>enable</w:t>
            </w:r>
            <w:r w:rsidRPr="00DD5AB7">
              <w:rPr>
                <w:rFonts w:cstheme="majorHAnsi"/>
                <w:sz w:val="24"/>
                <w:szCs w:val="24"/>
              </w:rPr>
              <w:t xml:space="preserve"> a user account.</w:t>
            </w:r>
          </w:p>
          <w:p w:rsidR="00C330E3" w:rsidRPr="00DD5AB7" w:rsidRDefault="00C330E3" w:rsidP="00C330E3">
            <w:pPr>
              <w:ind w:left="2340" w:hanging="2340"/>
              <w:rPr>
                <w:rFonts w:cstheme="majorHAnsi"/>
                <w:sz w:val="24"/>
                <w:szCs w:val="24"/>
              </w:rPr>
            </w:pPr>
            <w:r w:rsidRPr="00DD5AB7">
              <w:rPr>
                <w:rFonts w:cstheme="majorHAnsi"/>
                <w:b/>
                <w:sz w:val="24"/>
                <w:szCs w:val="24"/>
              </w:rPr>
              <w:t>Goal:</w:t>
            </w:r>
            <w:r w:rsidRPr="00DD5AB7">
              <w:rPr>
                <w:rFonts w:cstheme="majorHAnsi"/>
                <w:sz w:val="24"/>
                <w:szCs w:val="24"/>
              </w:rPr>
              <w:tab/>
            </w:r>
            <w:r>
              <w:rPr>
                <w:rFonts w:cstheme="majorHAnsi"/>
                <w:sz w:val="24"/>
                <w:szCs w:val="24"/>
              </w:rPr>
              <w:t>Enable</w:t>
            </w:r>
            <w:r w:rsidRPr="00DD5AB7">
              <w:rPr>
                <w:rFonts w:cstheme="majorHAnsi"/>
                <w:sz w:val="24"/>
                <w:szCs w:val="24"/>
              </w:rPr>
              <w:t xml:space="preserve"> a user account.</w:t>
            </w:r>
          </w:p>
          <w:p w:rsidR="00C330E3" w:rsidRPr="00DD5AB7" w:rsidRDefault="00C330E3" w:rsidP="00C330E3">
            <w:pPr>
              <w:ind w:left="2340" w:hanging="2340"/>
              <w:rPr>
                <w:rFonts w:cstheme="majorHAnsi"/>
                <w:sz w:val="24"/>
                <w:szCs w:val="24"/>
              </w:rPr>
            </w:pPr>
            <w:r w:rsidRPr="00DD5AB7">
              <w:rPr>
                <w:rFonts w:cstheme="majorHAnsi"/>
                <w:b/>
                <w:sz w:val="24"/>
                <w:szCs w:val="24"/>
              </w:rPr>
              <w:t>Triggers:</w:t>
            </w:r>
            <w:r w:rsidRPr="00DD5AB7">
              <w:rPr>
                <w:rFonts w:cstheme="majorHAnsi"/>
                <w:sz w:val="24"/>
                <w:szCs w:val="24"/>
              </w:rPr>
              <w:tab/>
            </w:r>
            <w:r>
              <w:rPr>
                <w:rFonts w:cstheme="majorHAnsi"/>
                <w:sz w:val="24"/>
                <w:szCs w:val="24"/>
              </w:rPr>
              <w:t>In User page, admin</w:t>
            </w:r>
            <w:r w:rsidRPr="00DD5AB7">
              <w:rPr>
                <w:rFonts w:cstheme="majorHAnsi"/>
                <w:sz w:val="24"/>
                <w:szCs w:val="24"/>
              </w:rPr>
              <w:t xml:space="preserve"> clicks “</w:t>
            </w:r>
            <w:r>
              <w:rPr>
                <w:rFonts w:cstheme="majorHAnsi"/>
                <w:sz w:val="24"/>
                <w:szCs w:val="24"/>
              </w:rPr>
              <w:t>Enable</w:t>
            </w:r>
            <w:r w:rsidRPr="00DD5AB7">
              <w:rPr>
                <w:rFonts w:cstheme="majorHAnsi"/>
                <w:sz w:val="24"/>
                <w:szCs w:val="24"/>
              </w:rPr>
              <w:t xml:space="preserve">” button </w:t>
            </w:r>
            <w:r>
              <w:rPr>
                <w:rFonts w:cstheme="majorHAnsi"/>
                <w:sz w:val="24"/>
                <w:szCs w:val="24"/>
              </w:rPr>
              <w:t>of a user</w:t>
            </w:r>
          </w:p>
          <w:p w:rsidR="00C330E3" w:rsidRPr="00DD5AB7" w:rsidRDefault="00C330E3" w:rsidP="00C330E3">
            <w:pPr>
              <w:ind w:left="2340" w:hanging="2340"/>
              <w:rPr>
                <w:rFonts w:cstheme="majorHAnsi"/>
                <w:sz w:val="24"/>
                <w:szCs w:val="24"/>
              </w:rPr>
            </w:pPr>
            <w:r w:rsidRPr="00DD5AB7">
              <w:rPr>
                <w:rFonts w:cstheme="majorHAnsi"/>
                <w:b/>
                <w:sz w:val="24"/>
                <w:szCs w:val="24"/>
              </w:rPr>
              <w:t>Pre-conditions:</w:t>
            </w:r>
            <w:r w:rsidRPr="00DD5AB7">
              <w:rPr>
                <w:rFonts w:cstheme="majorHAnsi"/>
                <w:sz w:val="24"/>
                <w:szCs w:val="24"/>
              </w:rPr>
              <w:tab/>
            </w:r>
            <w:r>
              <w:rPr>
                <w:rFonts w:cstheme="majorHAnsi"/>
                <w:sz w:val="24"/>
                <w:szCs w:val="24"/>
              </w:rPr>
              <w:t>User is logged in with role “Admin”</w:t>
            </w:r>
            <w:r w:rsidRPr="00DD5AB7">
              <w:rPr>
                <w:rFonts w:cstheme="majorHAnsi"/>
                <w:sz w:val="24"/>
                <w:szCs w:val="24"/>
              </w:rPr>
              <w:t xml:space="preserve">, user account is </w:t>
            </w:r>
            <w:r>
              <w:rPr>
                <w:rFonts w:cstheme="majorHAnsi"/>
                <w:sz w:val="24"/>
                <w:szCs w:val="24"/>
              </w:rPr>
              <w:t>disabled</w:t>
            </w:r>
          </w:p>
          <w:p w:rsidR="00C330E3" w:rsidRPr="00DD5AB7" w:rsidRDefault="00C330E3" w:rsidP="00C330E3">
            <w:pPr>
              <w:ind w:left="2340" w:hanging="2340"/>
              <w:rPr>
                <w:rFonts w:cstheme="majorHAnsi"/>
                <w:sz w:val="24"/>
                <w:szCs w:val="24"/>
              </w:rPr>
            </w:pPr>
            <w:r w:rsidRPr="00DD5AB7">
              <w:rPr>
                <w:rFonts w:cstheme="majorHAnsi"/>
                <w:b/>
                <w:sz w:val="24"/>
                <w:szCs w:val="24"/>
              </w:rPr>
              <w:t>Post-conditions:</w:t>
            </w:r>
            <w:r w:rsidRPr="00DD5AB7">
              <w:rPr>
                <w:rFonts w:cstheme="majorHAnsi"/>
                <w:sz w:val="24"/>
                <w:szCs w:val="24"/>
              </w:rPr>
              <w:tab/>
              <w:t xml:space="preserve">Account is successfully </w:t>
            </w:r>
            <w:r>
              <w:rPr>
                <w:rFonts w:cstheme="majorHAnsi"/>
                <w:sz w:val="24"/>
                <w:szCs w:val="24"/>
              </w:rPr>
              <w:t>enabled</w:t>
            </w:r>
          </w:p>
          <w:p w:rsidR="00C330E3" w:rsidRPr="00DD5AB7" w:rsidRDefault="00C330E3" w:rsidP="00C330E3">
            <w:pPr>
              <w:ind w:left="2340" w:hanging="2340"/>
              <w:rPr>
                <w:rFonts w:cstheme="majorHAnsi"/>
                <w:b/>
                <w:sz w:val="24"/>
                <w:szCs w:val="24"/>
              </w:rPr>
            </w:pPr>
            <w:r w:rsidRPr="00DD5AB7">
              <w:rPr>
                <w:rFonts w:cstheme="majorHAnsi"/>
                <w:b/>
                <w:sz w:val="24"/>
                <w:szCs w:val="24"/>
              </w:rPr>
              <w:t>Main Success Scenario:</w:t>
            </w:r>
          </w:p>
          <w:p w:rsidR="00C330E3" w:rsidRPr="009F2413" w:rsidRDefault="00C330E3" w:rsidP="00016C35">
            <w:pPr>
              <w:pStyle w:val="ListParagraph"/>
              <w:numPr>
                <w:ilvl w:val="0"/>
                <w:numId w:val="81"/>
              </w:numPr>
              <w:spacing w:after="0" w:line="240" w:lineRule="auto"/>
              <w:jc w:val="both"/>
              <w:rPr>
                <w:rFonts w:cstheme="majorHAnsi"/>
                <w:color w:val="000000" w:themeColor="text1"/>
                <w:sz w:val="24"/>
                <w:szCs w:val="24"/>
              </w:rPr>
            </w:pPr>
            <w:r w:rsidRPr="009F2413">
              <w:rPr>
                <w:rFonts w:cstheme="majorHAnsi"/>
                <w:color w:val="000000" w:themeColor="text1"/>
                <w:sz w:val="24"/>
                <w:szCs w:val="24"/>
              </w:rPr>
              <w:lastRenderedPageBreak/>
              <w:t>In User</w:t>
            </w:r>
            <w:r>
              <w:rPr>
                <w:rFonts w:cstheme="majorHAnsi"/>
                <w:color w:val="000000" w:themeColor="text1"/>
                <w:sz w:val="24"/>
                <w:szCs w:val="24"/>
              </w:rPr>
              <w:t>s</w:t>
            </w:r>
            <w:r w:rsidRPr="009F2413">
              <w:rPr>
                <w:rFonts w:cstheme="majorHAnsi"/>
                <w:color w:val="000000" w:themeColor="text1"/>
                <w:sz w:val="24"/>
                <w:szCs w:val="24"/>
              </w:rPr>
              <w:t xml:space="preserve"> page, admin clicks “</w:t>
            </w:r>
            <w:r>
              <w:rPr>
                <w:rFonts w:cstheme="majorHAnsi"/>
                <w:sz w:val="24"/>
                <w:szCs w:val="24"/>
              </w:rPr>
              <w:t>Enable</w:t>
            </w:r>
            <w:r w:rsidRPr="009F2413">
              <w:rPr>
                <w:rFonts w:cstheme="majorHAnsi"/>
                <w:color w:val="000000" w:themeColor="text1"/>
                <w:sz w:val="24"/>
                <w:szCs w:val="24"/>
              </w:rPr>
              <w:t>” button of a user.</w:t>
            </w:r>
          </w:p>
          <w:p w:rsidR="00C330E3" w:rsidRPr="009F2413" w:rsidRDefault="00C330E3" w:rsidP="00016C35">
            <w:pPr>
              <w:pStyle w:val="ListParagraph"/>
              <w:numPr>
                <w:ilvl w:val="0"/>
                <w:numId w:val="81"/>
              </w:numPr>
              <w:spacing w:after="0" w:line="240" w:lineRule="auto"/>
              <w:jc w:val="both"/>
              <w:rPr>
                <w:rFonts w:cstheme="majorHAnsi"/>
                <w:color w:val="000000" w:themeColor="text1"/>
                <w:sz w:val="24"/>
                <w:szCs w:val="24"/>
              </w:rPr>
            </w:pPr>
            <w:r w:rsidRPr="009F2413">
              <w:rPr>
                <w:rFonts w:cstheme="majorHAnsi"/>
                <w:color w:val="000000" w:themeColor="text1"/>
                <w:sz w:val="24"/>
                <w:szCs w:val="24"/>
              </w:rPr>
              <w:t>A confirmation box will appear to confirm.</w:t>
            </w:r>
          </w:p>
          <w:p w:rsidR="00C330E3" w:rsidRPr="009F2413" w:rsidRDefault="00C330E3" w:rsidP="00016C35">
            <w:pPr>
              <w:pStyle w:val="ListParagraph"/>
              <w:numPr>
                <w:ilvl w:val="0"/>
                <w:numId w:val="81"/>
              </w:numPr>
              <w:spacing w:after="0" w:line="240" w:lineRule="auto"/>
              <w:jc w:val="both"/>
              <w:rPr>
                <w:rFonts w:cstheme="majorHAnsi"/>
                <w:color w:val="000000" w:themeColor="text1"/>
                <w:sz w:val="24"/>
                <w:szCs w:val="24"/>
              </w:rPr>
            </w:pPr>
            <w:r w:rsidRPr="009F2413">
              <w:rPr>
                <w:rFonts w:cstheme="majorHAnsi"/>
                <w:color w:val="000000" w:themeColor="text1"/>
                <w:sz w:val="24"/>
                <w:szCs w:val="24"/>
              </w:rPr>
              <w:t>Admin clicks on “Yes” button.</w:t>
            </w:r>
          </w:p>
          <w:p w:rsidR="00C330E3" w:rsidRDefault="00C330E3" w:rsidP="00016C35">
            <w:pPr>
              <w:pStyle w:val="ListParagraph"/>
              <w:numPr>
                <w:ilvl w:val="0"/>
                <w:numId w:val="81"/>
              </w:numPr>
              <w:spacing w:after="0" w:line="240" w:lineRule="auto"/>
              <w:jc w:val="both"/>
              <w:rPr>
                <w:rFonts w:cstheme="majorHAnsi"/>
                <w:color w:val="000000" w:themeColor="text1"/>
                <w:sz w:val="24"/>
                <w:szCs w:val="24"/>
              </w:rPr>
            </w:pPr>
            <w:r w:rsidRPr="009F2413">
              <w:rPr>
                <w:rFonts w:cstheme="majorHAnsi"/>
                <w:color w:val="000000" w:themeColor="text1"/>
                <w:sz w:val="24"/>
                <w:szCs w:val="24"/>
              </w:rPr>
              <w:t>System will turn status of chosen user from</w:t>
            </w:r>
            <w:r>
              <w:rPr>
                <w:rFonts w:cstheme="majorHAnsi"/>
                <w:color w:val="000000" w:themeColor="text1"/>
                <w:sz w:val="24"/>
                <w:szCs w:val="24"/>
              </w:rPr>
              <w:t xml:space="preserve"> </w:t>
            </w:r>
            <w:r>
              <w:rPr>
                <w:rFonts w:cstheme="majorHAnsi"/>
                <w:sz w:val="24"/>
                <w:szCs w:val="24"/>
              </w:rPr>
              <w:t>disabled</w:t>
            </w:r>
            <w:r w:rsidRPr="009F2413">
              <w:rPr>
                <w:rFonts w:cstheme="majorHAnsi"/>
                <w:color w:val="000000" w:themeColor="text1"/>
                <w:sz w:val="24"/>
                <w:szCs w:val="24"/>
              </w:rPr>
              <w:t xml:space="preserve"> to </w:t>
            </w:r>
            <w:proofErr w:type="gramStart"/>
            <w:r>
              <w:rPr>
                <w:rFonts w:cstheme="majorHAnsi"/>
                <w:sz w:val="24"/>
                <w:szCs w:val="24"/>
              </w:rPr>
              <w:t>enabled</w:t>
            </w:r>
            <w:proofErr w:type="gramEnd"/>
            <w:r>
              <w:rPr>
                <w:rFonts w:cstheme="majorHAnsi"/>
                <w:color w:val="000000" w:themeColor="text1"/>
                <w:sz w:val="24"/>
                <w:szCs w:val="24"/>
              </w:rPr>
              <w:t>.</w:t>
            </w:r>
          </w:p>
          <w:p w:rsidR="00C330E3" w:rsidRPr="009F2413" w:rsidRDefault="00C330E3" w:rsidP="00016C35">
            <w:pPr>
              <w:pStyle w:val="ListParagraph"/>
              <w:numPr>
                <w:ilvl w:val="0"/>
                <w:numId w:val="81"/>
              </w:numPr>
              <w:spacing w:after="0" w:line="240" w:lineRule="auto"/>
              <w:jc w:val="both"/>
              <w:rPr>
                <w:rFonts w:cstheme="majorHAnsi"/>
                <w:color w:val="000000" w:themeColor="text1"/>
                <w:sz w:val="24"/>
                <w:szCs w:val="24"/>
              </w:rPr>
            </w:pPr>
            <w:r>
              <w:rPr>
                <w:rFonts w:cstheme="majorHAnsi"/>
                <w:color w:val="000000" w:themeColor="text1"/>
                <w:sz w:val="24"/>
                <w:szCs w:val="24"/>
              </w:rPr>
              <w:t>System redirects to Users page</w:t>
            </w:r>
          </w:p>
          <w:p w:rsidR="00C330E3" w:rsidRPr="00DD5AB7" w:rsidRDefault="00C330E3" w:rsidP="00C330E3">
            <w:pPr>
              <w:ind w:left="2340" w:hanging="2340"/>
              <w:rPr>
                <w:rFonts w:cstheme="majorHAnsi"/>
                <w:sz w:val="24"/>
                <w:szCs w:val="24"/>
              </w:rPr>
            </w:pPr>
            <w:r w:rsidRPr="009F2413">
              <w:rPr>
                <w:rFonts w:cstheme="majorHAnsi"/>
                <w:b/>
                <w:color w:val="000000" w:themeColor="text1"/>
                <w:sz w:val="24"/>
                <w:szCs w:val="24"/>
              </w:rPr>
              <w:t xml:space="preserve">Alternative Scenario: </w:t>
            </w:r>
            <w:r w:rsidRPr="009F2413">
              <w:rPr>
                <w:rFonts w:cstheme="majorHAnsi"/>
                <w:color w:val="000000" w:themeColor="text1"/>
                <w:sz w:val="24"/>
                <w:szCs w:val="24"/>
              </w:rPr>
              <w:tab/>
            </w:r>
            <w:r>
              <w:rPr>
                <w:rFonts w:cstheme="majorHAnsi"/>
                <w:color w:val="000000" w:themeColor="text1"/>
                <w:sz w:val="24"/>
                <w:szCs w:val="24"/>
              </w:rPr>
              <w:t>N/A</w:t>
            </w:r>
          </w:p>
          <w:p w:rsidR="00C330E3" w:rsidRPr="00DD5AB7" w:rsidRDefault="00C330E3" w:rsidP="00C330E3">
            <w:pPr>
              <w:ind w:left="2340" w:hanging="2340"/>
              <w:rPr>
                <w:rFonts w:cstheme="majorHAnsi"/>
                <w:sz w:val="24"/>
                <w:szCs w:val="24"/>
              </w:rPr>
            </w:pPr>
            <w:r w:rsidRPr="00DD5AB7">
              <w:rPr>
                <w:rFonts w:cstheme="majorHAnsi"/>
                <w:b/>
                <w:sz w:val="24"/>
                <w:szCs w:val="24"/>
              </w:rPr>
              <w:t>Exceptions:</w:t>
            </w:r>
            <w:r w:rsidRPr="00DD5AB7">
              <w:rPr>
                <w:rFonts w:cstheme="majorHAnsi"/>
                <w:sz w:val="24"/>
                <w:szCs w:val="24"/>
              </w:rPr>
              <w:tab/>
              <w:t>N/A</w:t>
            </w:r>
          </w:p>
          <w:p w:rsidR="00C330E3" w:rsidRPr="00DD5AB7" w:rsidRDefault="00C330E3" w:rsidP="00C330E3">
            <w:pPr>
              <w:ind w:left="2340" w:hanging="2340"/>
              <w:rPr>
                <w:rFonts w:cstheme="majorHAnsi"/>
                <w:sz w:val="24"/>
                <w:szCs w:val="24"/>
              </w:rPr>
            </w:pPr>
            <w:r w:rsidRPr="00DD5AB7">
              <w:rPr>
                <w:rFonts w:cstheme="majorHAnsi"/>
                <w:b/>
                <w:sz w:val="24"/>
                <w:szCs w:val="24"/>
              </w:rPr>
              <w:t xml:space="preserve">Relationships: </w:t>
            </w:r>
            <w:r w:rsidRPr="00DD5AB7">
              <w:rPr>
                <w:rFonts w:cstheme="majorHAnsi"/>
                <w:sz w:val="24"/>
                <w:szCs w:val="24"/>
              </w:rPr>
              <w:tab/>
              <w:t>N/A</w:t>
            </w:r>
          </w:p>
          <w:p w:rsidR="00C330E3" w:rsidRPr="00DD5AB7" w:rsidRDefault="00C330E3" w:rsidP="00C330E3">
            <w:pPr>
              <w:ind w:left="2340" w:hanging="2340"/>
              <w:rPr>
                <w:rFonts w:cstheme="majorHAnsi"/>
                <w:sz w:val="24"/>
                <w:szCs w:val="24"/>
              </w:rPr>
            </w:pPr>
            <w:r w:rsidRPr="00DD5AB7">
              <w:rPr>
                <w:rFonts w:cstheme="majorHAnsi"/>
                <w:b/>
                <w:sz w:val="24"/>
                <w:szCs w:val="24"/>
              </w:rPr>
              <w:t>Business Rules:</w:t>
            </w:r>
            <w:r w:rsidRPr="00DD5AB7">
              <w:rPr>
                <w:rFonts w:cstheme="majorHAnsi"/>
                <w:sz w:val="24"/>
                <w:szCs w:val="24"/>
              </w:rPr>
              <w:tab/>
              <w:t>N/A</w:t>
            </w:r>
          </w:p>
        </w:tc>
      </w:tr>
    </w:tbl>
    <w:p w:rsidR="009C1BCC" w:rsidRPr="000A25E4" w:rsidRDefault="009C1BCC" w:rsidP="009C1BCC"/>
    <w:p w:rsidR="009C1BCC" w:rsidRPr="000A25E4" w:rsidRDefault="009C1BCC" w:rsidP="00C720D2">
      <w:pPr>
        <w:pStyle w:val="Heading4"/>
        <w:rPr>
          <w:rFonts w:ascii="Calibri" w:hAnsi="Calibri" w:cstheme="majorHAnsi"/>
          <w:sz w:val="24"/>
          <w:szCs w:val="24"/>
        </w:rPr>
      </w:pPr>
      <w:r>
        <w:rPr>
          <w:rFonts w:ascii="Calibri" w:hAnsi="Calibri" w:cstheme="majorHAnsi"/>
          <w:sz w:val="24"/>
          <w:szCs w:val="24"/>
        </w:rPr>
        <w:t>Reset Password</w:t>
      </w:r>
    </w:p>
    <w:p w:rsidR="009C1BCC" w:rsidRPr="000A25E4" w:rsidRDefault="009C1BCC" w:rsidP="009C1BCC">
      <w:pPr>
        <w:rPr>
          <w:rFonts w:cstheme="majorHAnsi"/>
          <w:sz w:val="24"/>
          <w:szCs w:val="24"/>
        </w:rPr>
      </w:pPr>
      <w:r w:rsidRPr="00C720D2">
        <w:rPr>
          <w:rFonts w:cstheme="majorHAnsi"/>
          <w:noProof/>
          <w:sz w:val="24"/>
          <w:szCs w:val="24"/>
          <w:lang w:eastAsia="ja-JP"/>
        </w:rPr>
        <w:drawing>
          <wp:inline distT="0" distB="0" distL="0" distR="0" wp14:anchorId="2E17B629" wp14:editId="5EB41696">
            <wp:extent cx="3876675" cy="1847850"/>
            <wp:effectExtent l="19050" t="0" r="952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876675" cy="184785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2"/>
        <w:gridCol w:w="2522"/>
        <w:gridCol w:w="2188"/>
        <w:gridCol w:w="2330"/>
      </w:tblGrid>
      <w:tr w:rsidR="009C1BCC" w:rsidRPr="000A25E4" w:rsidTr="009C1BCC">
        <w:tc>
          <w:tcPr>
            <w:tcW w:w="5000" w:type="pct"/>
            <w:gridSpan w:val="4"/>
            <w:shd w:val="clear" w:color="auto" w:fill="F2F2F2" w:themeFill="background1" w:themeFillShade="F2"/>
          </w:tcPr>
          <w:p w:rsidR="009C1BCC" w:rsidRPr="00DD5AB7" w:rsidRDefault="009C1BCC" w:rsidP="009C1BCC">
            <w:pPr>
              <w:rPr>
                <w:rFonts w:cstheme="majorHAnsi"/>
                <w:sz w:val="24"/>
                <w:szCs w:val="24"/>
              </w:rPr>
            </w:pPr>
          </w:p>
          <w:p w:rsidR="009C1BCC" w:rsidRPr="00DD5AB7" w:rsidRDefault="009C1BCC" w:rsidP="009C1BCC">
            <w:pPr>
              <w:rPr>
                <w:rFonts w:cstheme="majorHAnsi"/>
                <w:sz w:val="24"/>
                <w:szCs w:val="24"/>
              </w:rPr>
            </w:pPr>
            <w:r w:rsidRPr="00DD5AB7">
              <w:rPr>
                <w:rFonts w:cstheme="majorHAnsi"/>
                <w:sz w:val="24"/>
                <w:szCs w:val="24"/>
              </w:rPr>
              <w:t>USE CASE – RESET PASSWORD specification</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No.</w:t>
            </w:r>
          </w:p>
        </w:tc>
        <w:tc>
          <w:tcPr>
            <w:tcW w:w="1312" w:type="pct"/>
            <w:hideMark/>
          </w:tcPr>
          <w:p w:rsidR="009C1BCC" w:rsidRPr="00DD5AB7" w:rsidRDefault="009C1BCC" w:rsidP="009C1BCC">
            <w:pPr>
              <w:rPr>
                <w:rFonts w:cstheme="majorHAnsi"/>
                <w:sz w:val="24"/>
                <w:szCs w:val="24"/>
              </w:rPr>
            </w:pPr>
            <w:r w:rsidRPr="00DD5AB7">
              <w:rPr>
                <w:rFonts w:cstheme="majorHAnsi"/>
                <w:sz w:val="24"/>
                <w:szCs w:val="24"/>
              </w:rPr>
              <w:t>UC01.5</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Version</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1.0</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Name</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Reset Password</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 xml:space="preserve">Author </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ThanhTV</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Date</w:t>
            </w:r>
          </w:p>
        </w:tc>
        <w:tc>
          <w:tcPr>
            <w:tcW w:w="1312" w:type="pct"/>
            <w:hideMark/>
          </w:tcPr>
          <w:p w:rsidR="009C1BCC" w:rsidRPr="00DD5AB7" w:rsidRDefault="009C1BCC" w:rsidP="009C1BCC">
            <w:pPr>
              <w:rPr>
                <w:rFonts w:cstheme="majorHAnsi"/>
                <w:sz w:val="24"/>
                <w:szCs w:val="24"/>
              </w:rPr>
            </w:pPr>
            <w:r>
              <w:rPr>
                <w:rFonts w:cstheme="majorHAnsi"/>
                <w:sz w:val="24"/>
                <w:szCs w:val="24"/>
              </w:rPr>
              <w:t>21/11/2012</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Priority</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Normal</w:t>
            </w:r>
          </w:p>
        </w:tc>
      </w:tr>
      <w:tr w:rsidR="009C1BCC" w:rsidRPr="000A25E4" w:rsidTr="009C1BCC">
        <w:tc>
          <w:tcPr>
            <w:tcW w:w="5000" w:type="pct"/>
            <w:gridSpan w:val="4"/>
            <w:hideMark/>
          </w:tcPr>
          <w:p w:rsidR="00C330E3" w:rsidRPr="00DD5AB7" w:rsidRDefault="00C330E3" w:rsidP="00C330E3">
            <w:pPr>
              <w:ind w:left="2340" w:hanging="2340"/>
              <w:rPr>
                <w:rFonts w:cstheme="majorHAnsi"/>
                <w:sz w:val="24"/>
                <w:szCs w:val="24"/>
              </w:rPr>
            </w:pPr>
            <w:r w:rsidRPr="00DD5AB7">
              <w:rPr>
                <w:rFonts w:cstheme="majorHAnsi"/>
                <w:b/>
                <w:sz w:val="24"/>
                <w:szCs w:val="24"/>
              </w:rPr>
              <w:t>Actor:</w:t>
            </w:r>
            <w:r w:rsidRPr="00DD5AB7">
              <w:rPr>
                <w:rFonts w:cstheme="majorHAnsi"/>
                <w:b/>
                <w:sz w:val="24"/>
                <w:szCs w:val="24"/>
              </w:rPr>
              <w:tab/>
            </w:r>
            <w:r w:rsidRPr="00DD5AB7">
              <w:rPr>
                <w:rFonts w:cstheme="majorHAnsi"/>
                <w:sz w:val="24"/>
                <w:szCs w:val="24"/>
              </w:rPr>
              <w:t>Admin</w:t>
            </w:r>
          </w:p>
          <w:p w:rsidR="00C330E3" w:rsidRPr="00DD5AB7" w:rsidRDefault="00C330E3" w:rsidP="00C330E3">
            <w:pPr>
              <w:ind w:left="2340" w:hanging="2340"/>
              <w:rPr>
                <w:rFonts w:cstheme="majorHAnsi"/>
                <w:b/>
                <w:sz w:val="24"/>
                <w:szCs w:val="24"/>
              </w:rPr>
            </w:pPr>
            <w:r w:rsidRPr="00DD5AB7">
              <w:rPr>
                <w:rFonts w:cstheme="majorHAnsi"/>
                <w:b/>
                <w:sz w:val="24"/>
                <w:szCs w:val="24"/>
              </w:rPr>
              <w:t>Summary:</w:t>
            </w:r>
            <w:r w:rsidRPr="00DD5AB7">
              <w:rPr>
                <w:rFonts w:cstheme="majorHAnsi"/>
                <w:sz w:val="24"/>
                <w:szCs w:val="24"/>
              </w:rPr>
              <w:tab/>
              <w:t xml:space="preserve">This use case is about how </w:t>
            </w:r>
            <w:r>
              <w:rPr>
                <w:rFonts w:cstheme="majorHAnsi"/>
                <w:sz w:val="24"/>
                <w:szCs w:val="24"/>
              </w:rPr>
              <w:t>to</w:t>
            </w:r>
            <w:r w:rsidRPr="00DD5AB7">
              <w:rPr>
                <w:rFonts w:cstheme="majorHAnsi"/>
                <w:sz w:val="24"/>
                <w:szCs w:val="24"/>
              </w:rPr>
              <w:t xml:space="preserve"> reset password for a user account</w:t>
            </w:r>
          </w:p>
          <w:p w:rsidR="00C330E3" w:rsidRPr="00DD5AB7" w:rsidRDefault="00C330E3" w:rsidP="00C330E3">
            <w:pPr>
              <w:ind w:left="2340" w:hanging="2340"/>
              <w:rPr>
                <w:rFonts w:cstheme="majorHAnsi"/>
                <w:sz w:val="24"/>
                <w:szCs w:val="24"/>
              </w:rPr>
            </w:pPr>
            <w:r w:rsidRPr="00DD5AB7">
              <w:rPr>
                <w:rFonts w:cstheme="majorHAnsi"/>
                <w:b/>
                <w:sz w:val="24"/>
                <w:szCs w:val="24"/>
              </w:rPr>
              <w:t>Goal:</w:t>
            </w:r>
            <w:r w:rsidRPr="00DD5AB7">
              <w:rPr>
                <w:rFonts w:cstheme="majorHAnsi"/>
                <w:sz w:val="24"/>
                <w:szCs w:val="24"/>
              </w:rPr>
              <w:tab/>
              <w:t>Reset password for user account</w:t>
            </w:r>
          </w:p>
          <w:p w:rsidR="00C330E3" w:rsidRPr="00DD5AB7" w:rsidRDefault="00C330E3" w:rsidP="00C330E3">
            <w:pPr>
              <w:ind w:left="2340" w:hanging="2340"/>
              <w:rPr>
                <w:rFonts w:cstheme="majorHAnsi"/>
                <w:sz w:val="24"/>
                <w:szCs w:val="24"/>
              </w:rPr>
            </w:pPr>
            <w:r w:rsidRPr="00DD5AB7">
              <w:rPr>
                <w:rFonts w:cstheme="majorHAnsi"/>
                <w:b/>
                <w:sz w:val="24"/>
                <w:szCs w:val="24"/>
              </w:rPr>
              <w:t>Triggers:</w:t>
            </w:r>
            <w:r w:rsidRPr="00DD5AB7">
              <w:rPr>
                <w:rFonts w:cstheme="majorHAnsi"/>
                <w:sz w:val="24"/>
                <w:szCs w:val="24"/>
              </w:rPr>
              <w:tab/>
            </w:r>
            <w:r>
              <w:rPr>
                <w:rFonts w:cstheme="majorHAnsi"/>
                <w:sz w:val="24"/>
                <w:szCs w:val="24"/>
              </w:rPr>
              <w:t>In main page of Users, Admin</w:t>
            </w:r>
            <w:r w:rsidRPr="00DD5AB7">
              <w:rPr>
                <w:rFonts w:cstheme="majorHAnsi"/>
                <w:sz w:val="24"/>
                <w:szCs w:val="24"/>
              </w:rPr>
              <w:t xml:space="preserve"> clicks “Reset password” button </w:t>
            </w:r>
            <w:r>
              <w:rPr>
                <w:rFonts w:cstheme="majorHAnsi"/>
                <w:sz w:val="24"/>
                <w:szCs w:val="24"/>
              </w:rPr>
              <w:t>of a user</w:t>
            </w:r>
          </w:p>
          <w:p w:rsidR="00C330E3" w:rsidRPr="00DD5AB7" w:rsidRDefault="00C330E3" w:rsidP="00C330E3">
            <w:pPr>
              <w:ind w:left="2340" w:hanging="2340"/>
              <w:rPr>
                <w:rFonts w:cstheme="majorHAnsi"/>
                <w:sz w:val="24"/>
                <w:szCs w:val="24"/>
              </w:rPr>
            </w:pPr>
            <w:r w:rsidRPr="00DD5AB7">
              <w:rPr>
                <w:rFonts w:cstheme="majorHAnsi"/>
                <w:b/>
                <w:sz w:val="24"/>
                <w:szCs w:val="24"/>
              </w:rPr>
              <w:t>Pre-conditions:</w:t>
            </w:r>
            <w:r w:rsidRPr="00DD5AB7">
              <w:rPr>
                <w:rFonts w:cstheme="majorHAnsi"/>
                <w:sz w:val="24"/>
                <w:szCs w:val="24"/>
              </w:rPr>
              <w:tab/>
            </w:r>
            <w:r>
              <w:rPr>
                <w:rFonts w:cstheme="majorHAnsi"/>
                <w:sz w:val="24"/>
                <w:szCs w:val="24"/>
              </w:rPr>
              <w:t>User is logged in with role “Admin”</w:t>
            </w:r>
          </w:p>
          <w:p w:rsidR="00C330E3" w:rsidRPr="00DD5AB7" w:rsidRDefault="00C330E3" w:rsidP="00C330E3">
            <w:pPr>
              <w:ind w:left="2340" w:hanging="2340"/>
              <w:rPr>
                <w:rFonts w:cstheme="majorHAnsi"/>
                <w:sz w:val="24"/>
                <w:szCs w:val="24"/>
              </w:rPr>
            </w:pPr>
            <w:r w:rsidRPr="00DD5AB7">
              <w:rPr>
                <w:rFonts w:cstheme="majorHAnsi"/>
                <w:b/>
                <w:sz w:val="24"/>
                <w:szCs w:val="24"/>
              </w:rPr>
              <w:t>Post-conditions:</w:t>
            </w:r>
            <w:r w:rsidRPr="00DD5AB7">
              <w:rPr>
                <w:rFonts w:cstheme="majorHAnsi"/>
                <w:sz w:val="24"/>
                <w:szCs w:val="24"/>
              </w:rPr>
              <w:tab/>
            </w:r>
            <w:r>
              <w:rPr>
                <w:rFonts w:cstheme="majorHAnsi"/>
                <w:sz w:val="24"/>
                <w:szCs w:val="24"/>
              </w:rPr>
              <w:t>Password of that user will be reset.</w:t>
            </w:r>
          </w:p>
          <w:p w:rsidR="00C330E3" w:rsidRPr="00DD5AB7" w:rsidRDefault="00C330E3" w:rsidP="00C330E3">
            <w:pPr>
              <w:ind w:left="2340" w:hanging="2340"/>
              <w:rPr>
                <w:rFonts w:cstheme="majorHAnsi"/>
                <w:b/>
                <w:sz w:val="24"/>
                <w:szCs w:val="24"/>
              </w:rPr>
            </w:pPr>
            <w:r w:rsidRPr="00DD5AB7">
              <w:rPr>
                <w:rFonts w:cstheme="majorHAnsi"/>
                <w:b/>
                <w:sz w:val="24"/>
                <w:szCs w:val="24"/>
              </w:rPr>
              <w:lastRenderedPageBreak/>
              <w:t>Main Success Scenario:</w:t>
            </w:r>
          </w:p>
          <w:p w:rsidR="00C330E3" w:rsidRPr="004F1BF6" w:rsidRDefault="00C330E3" w:rsidP="00016C35">
            <w:pPr>
              <w:pStyle w:val="ListParagraph"/>
              <w:numPr>
                <w:ilvl w:val="0"/>
                <w:numId w:val="33"/>
              </w:numPr>
              <w:spacing w:after="0" w:line="240" w:lineRule="auto"/>
              <w:jc w:val="both"/>
              <w:rPr>
                <w:rFonts w:cstheme="majorHAnsi"/>
                <w:color w:val="000000" w:themeColor="text1"/>
                <w:sz w:val="24"/>
                <w:szCs w:val="24"/>
              </w:rPr>
            </w:pPr>
            <w:r w:rsidRPr="004F1BF6">
              <w:rPr>
                <w:rFonts w:cstheme="majorHAnsi"/>
                <w:color w:val="000000" w:themeColor="text1"/>
                <w:sz w:val="24"/>
                <w:szCs w:val="24"/>
              </w:rPr>
              <w:t xml:space="preserve">In </w:t>
            </w:r>
            <w:r>
              <w:rPr>
                <w:rFonts w:cstheme="majorHAnsi"/>
                <w:color w:val="000000" w:themeColor="text1"/>
                <w:sz w:val="24"/>
                <w:szCs w:val="24"/>
              </w:rPr>
              <w:t xml:space="preserve">the </w:t>
            </w:r>
            <w:r w:rsidRPr="004F1BF6">
              <w:rPr>
                <w:rFonts w:cstheme="majorHAnsi"/>
                <w:color w:val="000000" w:themeColor="text1"/>
                <w:sz w:val="24"/>
                <w:szCs w:val="24"/>
              </w:rPr>
              <w:t>Users</w:t>
            </w:r>
            <w:r>
              <w:rPr>
                <w:rFonts w:cstheme="majorHAnsi"/>
                <w:color w:val="000000" w:themeColor="text1"/>
                <w:sz w:val="24"/>
                <w:szCs w:val="24"/>
              </w:rPr>
              <w:t xml:space="preserve"> page</w:t>
            </w:r>
            <w:r w:rsidRPr="004F1BF6">
              <w:rPr>
                <w:rFonts w:cstheme="majorHAnsi"/>
                <w:color w:val="000000" w:themeColor="text1"/>
                <w:sz w:val="24"/>
                <w:szCs w:val="24"/>
              </w:rPr>
              <w:t>, Admin clicks “Reset password” button of a user.</w:t>
            </w:r>
          </w:p>
          <w:p w:rsidR="00C330E3" w:rsidRPr="004F1BF6" w:rsidRDefault="00C330E3" w:rsidP="00016C35">
            <w:pPr>
              <w:pStyle w:val="ListParagraph"/>
              <w:numPr>
                <w:ilvl w:val="0"/>
                <w:numId w:val="33"/>
              </w:numPr>
              <w:spacing w:after="0" w:line="240" w:lineRule="auto"/>
              <w:jc w:val="both"/>
              <w:rPr>
                <w:rFonts w:cstheme="majorHAnsi"/>
                <w:color w:val="000000" w:themeColor="text1"/>
                <w:sz w:val="24"/>
                <w:szCs w:val="24"/>
              </w:rPr>
            </w:pPr>
            <w:r w:rsidRPr="004F1BF6">
              <w:rPr>
                <w:rFonts w:cstheme="majorHAnsi"/>
                <w:color w:val="000000" w:themeColor="text1"/>
                <w:sz w:val="24"/>
                <w:szCs w:val="24"/>
              </w:rPr>
              <w:t>A confirm box will be appear to confirm.</w:t>
            </w:r>
          </w:p>
          <w:p w:rsidR="00C330E3" w:rsidRDefault="00C330E3" w:rsidP="00016C35">
            <w:pPr>
              <w:pStyle w:val="ListParagraph"/>
              <w:numPr>
                <w:ilvl w:val="0"/>
                <w:numId w:val="33"/>
              </w:numPr>
              <w:spacing w:after="0" w:line="240" w:lineRule="auto"/>
              <w:jc w:val="both"/>
              <w:rPr>
                <w:rFonts w:cstheme="majorHAnsi"/>
                <w:sz w:val="24"/>
                <w:szCs w:val="24"/>
              </w:rPr>
            </w:pPr>
            <w:r w:rsidRPr="00DD5AB7">
              <w:rPr>
                <w:rFonts w:cstheme="majorHAnsi"/>
                <w:sz w:val="24"/>
                <w:szCs w:val="24"/>
              </w:rPr>
              <w:t xml:space="preserve">Admin clicks on “Yes” button </w:t>
            </w:r>
            <w:r>
              <w:rPr>
                <w:rFonts w:cstheme="majorHAnsi"/>
                <w:sz w:val="24"/>
                <w:szCs w:val="24"/>
              </w:rPr>
              <w:t>to confirm reset password</w:t>
            </w:r>
            <w:r w:rsidRPr="00DD5AB7">
              <w:rPr>
                <w:rFonts w:cstheme="majorHAnsi"/>
                <w:sz w:val="24"/>
                <w:szCs w:val="24"/>
              </w:rPr>
              <w:t>.</w:t>
            </w:r>
          </w:p>
          <w:p w:rsidR="00C330E3" w:rsidRDefault="00C330E3" w:rsidP="00016C35">
            <w:pPr>
              <w:pStyle w:val="ListParagraph"/>
              <w:numPr>
                <w:ilvl w:val="0"/>
                <w:numId w:val="33"/>
              </w:numPr>
              <w:spacing w:after="0" w:line="240" w:lineRule="auto"/>
              <w:jc w:val="both"/>
              <w:rPr>
                <w:rFonts w:cstheme="majorHAnsi"/>
                <w:sz w:val="24"/>
                <w:szCs w:val="24"/>
              </w:rPr>
            </w:pPr>
            <w:r>
              <w:rPr>
                <w:rFonts w:cstheme="majorHAnsi"/>
                <w:sz w:val="24"/>
                <w:szCs w:val="24"/>
              </w:rPr>
              <w:t>System will reset password of user.</w:t>
            </w:r>
          </w:p>
          <w:p w:rsidR="00C330E3" w:rsidRDefault="00C330E3" w:rsidP="00016C35">
            <w:pPr>
              <w:pStyle w:val="ListParagraph"/>
              <w:numPr>
                <w:ilvl w:val="0"/>
                <w:numId w:val="33"/>
              </w:numPr>
              <w:spacing w:after="0" w:line="240" w:lineRule="auto"/>
              <w:jc w:val="both"/>
              <w:rPr>
                <w:rFonts w:cstheme="majorHAnsi"/>
                <w:sz w:val="24"/>
                <w:szCs w:val="24"/>
              </w:rPr>
            </w:pPr>
            <w:r>
              <w:rPr>
                <w:rFonts w:cstheme="majorHAnsi"/>
                <w:sz w:val="24"/>
                <w:szCs w:val="24"/>
              </w:rPr>
              <w:t>System will send an email which includes Username and new password to user.</w:t>
            </w:r>
          </w:p>
          <w:p w:rsidR="00C330E3" w:rsidRPr="00DD5AB7" w:rsidRDefault="00C330E3" w:rsidP="00016C35">
            <w:pPr>
              <w:pStyle w:val="ListParagraph"/>
              <w:numPr>
                <w:ilvl w:val="0"/>
                <w:numId w:val="33"/>
              </w:numPr>
              <w:spacing w:after="0" w:line="240" w:lineRule="auto"/>
              <w:jc w:val="both"/>
              <w:rPr>
                <w:rFonts w:cstheme="majorHAnsi"/>
                <w:sz w:val="24"/>
                <w:szCs w:val="24"/>
              </w:rPr>
            </w:pPr>
            <w:r>
              <w:rPr>
                <w:rFonts w:cstheme="majorHAnsi"/>
                <w:sz w:val="24"/>
                <w:szCs w:val="24"/>
              </w:rPr>
              <w:t>User page will reload.</w:t>
            </w:r>
          </w:p>
          <w:p w:rsidR="00C330E3" w:rsidRPr="00DD5AB7" w:rsidRDefault="00C330E3" w:rsidP="00C330E3">
            <w:pPr>
              <w:ind w:left="2340" w:hanging="2340"/>
              <w:rPr>
                <w:rFonts w:cstheme="majorHAnsi"/>
                <w:sz w:val="24"/>
                <w:szCs w:val="24"/>
              </w:rPr>
            </w:pPr>
            <w:r w:rsidRPr="00DD5AB7">
              <w:rPr>
                <w:rFonts w:cstheme="majorHAnsi"/>
                <w:b/>
                <w:sz w:val="24"/>
                <w:szCs w:val="24"/>
              </w:rPr>
              <w:t xml:space="preserve">Alternative Scenario: </w:t>
            </w:r>
            <w:r w:rsidRPr="00DD5AB7">
              <w:rPr>
                <w:rFonts w:cstheme="majorHAnsi"/>
                <w:sz w:val="24"/>
                <w:szCs w:val="24"/>
              </w:rPr>
              <w:tab/>
            </w:r>
            <w:r>
              <w:rPr>
                <w:rFonts w:cstheme="majorHAnsi"/>
                <w:sz w:val="24"/>
                <w:szCs w:val="24"/>
              </w:rPr>
              <w:t>N/A</w:t>
            </w:r>
          </w:p>
          <w:p w:rsidR="00C330E3" w:rsidRPr="00DD5AB7" w:rsidRDefault="00C330E3" w:rsidP="00C330E3">
            <w:pPr>
              <w:ind w:left="2340" w:hanging="2340"/>
              <w:rPr>
                <w:rFonts w:cstheme="majorHAnsi"/>
                <w:sz w:val="24"/>
                <w:szCs w:val="24"/>
              </w:rPr>
            </w:pPr>
            <w:r w:rsidRPr="00DD5AB7">
              <w:rPr>
                <w:rFonts w:cstheme="majorHAnsi"/>
                <w:b/>
                <w:sz w:val="24"/>
                <w:szCs w:val="24"/>
              </w:rPr>
              <w:t>Exceptions:</w:t>
            </w:r>
            <w:r w:rsidRPr="00DD5AB7">
              <w:rPr>
                <w:rFonts w:cstheme="majorHAnsi"/>
                <w:sz w:val="24"/>
                <w:szCs w:val="24"/>
              </w:rPr>
              <w:tab/>
              <w:t>N/A</w:t>
            </w:r>
          </w:p>
          <w:p w:rsidR="00C330E3" w:rsidRPr="00DD5AB7" w:rsidRDefault="00C330E3" w:rsidP="00C330E3">
            <w:pPr>
              <w:ind w:left="2340" w:hanging="2340"/>
              <w:rPr>
                <w:rFonts w:cstheme="majorHAnsi"/>
                <w:sz w:val="24"/>
                <w:szCs w:val="24"/>
              </w:rPr>
            </w:pPr>
            <w:r w:rsidRPr="00DD5AB7">
              <w:rPr>
                <w:rFonts w:cstheme="majorHAnsi"/>
                <w:b/>
                <w:sz w:val="24"/>
                <w:szCs w:val="24"/>
              </w:rPr>
              <w:t xml:space="preserve">Relationships: </w:t>
            </w:r>
            <w:r w:rsidRPr="00DD5AB7">
              <w:rPr>
                <w:rFonts w:cstheme="majorHAnsi"/>
                <w:sz w:val="24"/>
                <w:szCs w:val="24"/>
              </w:rPr>
              <w:tab/>
              <w:t>N/A</w:t>
            </w:r>
          </w:p>
          <w:p w:rsidR="009C1BCC" w:rsidRPr="00DD5AB7" w:rsidRDefault="00C330E3" w:rsidP="009C1BCC">
            <w:pPr>
              <w:ind w:left="2340" w:hanging="2340"/>
              <w:rPr>
                <w:rFonts w:cstheme="majorHAnsi"/>
                <w:sz w:val="24"/>
                <w:szCs w:val="24"/>
              </w:rPr>
            </w:pPr>
            <w:r w:rsidRPr="00DD5AB7">
              <w:rPr>
                <w:rFonts w:cstheme="majorHAnsi"/>
                <w:b/>
                <w:sz w:val="24"/>
                <w:szCs w:val="24"/>
              </w:rPr>
              <w:t>Business Rules:</w:t>
            </w:r>
            <w:r w:rsidRPr="00DD5AB7">
              <w:rPr>
                <w:rFonts w:cstheme="majorHAnsi"/>
                <w:sz w:val="24"/>
                <w:szCs w:val="24"/>
              </w:rPr>
              <w:tab/>
              <w:t>N/A</w:t>
            </w:r>
          </w:p>
        </w:tc>
      </w:tr>
    </w:tbl>
    <w:p w:rsidR="009C1BCC" w:rsidRPr="000A25E4" w:rsidRDefault="009C1BCC" w:rsidP="009C1BCC">
      <w:pPr>
        <w:rPr>
          <w:rFonts w:cstheme="majorHAnsi"/>
          <w:sz w:val="24"/>
          <w:szCs w:val="24"/>
        </w:rPr>
      </w:pPr>
    </w:p>
    <w:p w:rsidR="009C1BCC" w:rsidRPr="000A25E4" w:rsidRDefault="009C1BCC" w:rsidP="00C720D2">
      <w:pPr>
        <w:pStyle w:val="Heading4"/>
        <w:rPr>
          <w:rFonts w:ascii="Calibri" w:hAnsi="Calibri" w:cstheme="majorHAnsi"/>
          <w:sz w:val="24"/>
          <w:szCs w:val="24"/>
        </w:rPr>
      </w:pPr>
      <w:r w:rsidRPr="00DD5AB7">
        <w:rPr>
          <w:rFonts w:ascii="Calibri" w:hAnsi="Calibri" w:cstheme="majorHAnsi"/>
          <w:sz w:val="24"/>
          <w:szCs w:val="24"/>
        </w:rPr>
        <w:t>Change Password</w:t>
      </w:r>
    </w:p>
    <w:p w:rsidR="009C1BCC" w:rsidRPr="000A25E4" w:rsidRDefault="009C1BCC" w:rsidP="009C1BCC">
      <w:pPr>
        <w:rPr>
          <w:rFonts w:cstheme="majorHAnsi"/>
          <w:sz w:val="24"/>
          <w:szCs w:val="24"/>
        </w:rPr>
      </w:pPr>
      <w:r w:rsidRPr="00C720D2">
        <w:rPr>
          <w:rFonts w:cstheme="majorHAnsi"/>
          <w:noProof/>
          <w:sz w:val="24"/>
          <w:szCs w:val="24"/>
          <w:lang w:eastAsia="ja-JP"/>
        </w:rPr>
        <w:drawing>
          <wp:inline distT="0" distB="0" distL="0" distR="0" wp14:anchorId="3DD37493" wp14:editId="742BFD72">
            <wp:extent cx="5057775" cy="1495425"/>
            <wp:effectExtent l="19050" t="0" r="9525" b="0"/>
            <wp:docPr id="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srcRect/>
                    <a:stretch>
                      <a:fillRect/>
                    </a:stretch>
                  </pic:blipFill>
                  <pic:spPr bwMode="auto">
                    <a:xfrm>
                      <a:off x="0" y="0"/>
                      <a:ext cx="5057775" cy="1495425"/>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2"/>
        <w:gridCol w:w="2522"/>
        <w:gridCol w:w="2188"/>
        <w:gridCol w:w="2330"/>
      </w:tblGrid>
      <w:tr w:rsidR="009C1BCC" w:rsidRPr="000A25E4" w:rsidTr="009C1BCC">
        <w:tc>
          <w:tcPr>
            <w:tcW w:w="5000" w:type="pct"/>
            <w:gridSpan w:val="4"/>
            <w:shd w:val="clear" w:color="auto" w:fill="F2F2F2" w:themeFill="background1" w:themeFillShade="F2"/>
          </w:tcPr>
          <w:p w:rsidR="009C1BCC" w:rsidRPr="00DD5AB7" w:rsidRDefault="009C1BCC" w:rsidP="009C1BCC">
            <w:pPr>
              <w:rPr>
                <w:rFonts w:cstheme="majorHAnsi"/>
                <w:sz w:val="24"/>
                <w:szCs w:val="24"/>
              </w:rPr>
            </w:pPr>
          </w:p>
          <w:p w:rsidR="009C1BCC" w:rsidRPr="00DD5AB7" w:rsidRDefault="009C1BCC" w:rsidP="009C1BCC">
            <w:pPr>
              <w:rPr>
                <w:rFonts w:cstheme="majorHAnsi"/>
                <w:sz w:val="24"/>
                <w:szCs w:val="24"/>
              </w:rPr>
            </w:pPr>
            <w:r w:rsidRPr="00DD5AB7">
              <w:rPr>
                <w:rFonts w:cstheme="majorHAnsi"/>
                <w:sz w:val="24"/>
                <w:szCs w:val="24"/>
              </w:rPr>
              <w:t>USE CASE – CHANGE PASSWORD specification</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No.</w:t>
            </w:r>
          </w:p>
        </w:tc>
        <w:tc>
          <w:tcPr>
            <w:tcW w:w="1312" w:type="pct"/>
            <w:hideMark/>
          </w:tcPr>
          <w:p w:rsidR="009C1BCC" w:rsidRPr="00DD5AB7" w:rsidRDefault="009C1BCC" w:rsidP="009C1BCC">
            <w:pPr>
              <w:rPr>
                <w:rFonts w:cstheme="majorHAnsi"/>
                <w:sz w:val="24"/>
                <w:szCs w:val="24"/>
              </w:rPr>
            </w:pPr>
            <w:r w:rsidRPr="00DD5AB7">
              <w:rPr>
                <w:rFonts w:cstheme="majorHAnsi"/>
                <w:sz w:val="24"/>
                <w:szCs w:val="24"/>
              </w:rPr>
              <w:t>UC01.6</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Version</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1.0</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Name</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Change Password</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 xml:space="preserve">Author </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ThanhTV</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Date</w:t>
            </w:r>
          </w:p>
        </w:tc>
        <w:tc>
          <w:tcPr>
            <w:tcW w:w="1312" w:type="pct"/>
            <w:hideMark/>
          </w:tcPr>
          <w:p w:rsidR="009C1BCC" w:rsidRPr="00DD5AB7" w:rsidRDefault="009C1BCC" w:rsidP="009C1BCC">
            <w:pPr>
              <w:rPr>
                <w:rFonts w:cstheme="majorHAnsi"/>
                <w:sz w:val="24"/>
                <w:szCs w:val="24"/>
              </w:rPr>
            </w:pPr>
            <w:r>
              <w:rPr>
                <w:rFonts w:cstheme="majorHAnsi"/>
                <w:sz w:val="24"/>
                <w:szCs w:val="24"/>
              </w:rPr>
              <w:t>21/11/2012</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Priority</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Normal</w:t>
            </w:r>
          </w:p>
        </w:tc>
      </w:tr>
      <w:tr w:rsidR="009C1BCC" w:rsidRPr="000A25E4" w:rsidTr="009C1BCC">
        <w:tc>
          <w:tcPr>
            <w:tcW w:w="5000" w:type="pct"/>
            <w:gridSpan w:val="4"/>
            <w:hideMark/>
          </w:tcPr>
          <w:p w:rsidR="00C330E3" w:rsidRPr="00DD5AB7" w:rsidRDefault="00C330E3" w:rsidP="00C330E3">
            <w:pPr>
              <w:ind w:left="2340" w:hanging="2340"/>
              <w:rPr>
                <w:rFonts w:cstheme="majorHAnsi"/>
                <w:sz w:val="24"/>
                <w:szCs w:val="24"/>
              </w:rPr>
            </w:pPr>
            <w:r w:rsidRPr="00DD5AB7">
              <w:rPr>
                <w:rFonts w:cstheme="majorHAnsi"/>
                <w:b/>
                <w:sz w:val="24"/>
                <w:szCs w:val="24"/>
              </w:rPr>
              <w:t>Actor:</w:t>
            </w:r>
            <w:r w:rsidRPr="00DD5AB7">
              <w:rPr>
                <w:rFonts w:cstheme="majorHAnsi"/>
                <w:b/>
                <w:sz w:val="24"/>
                <w:szCs w:val="24"/>
              </w:rPr>
              <w:tab/>
            </w:r>
            <w:r w:rsidRPr="00DD5AB7">
              <w:rPr>
                <w:rFonts w:cstheme="majorHAnsi"/>
                <w:sz w:val="24"/>
                <w:szCs w:val="24"/>
              </w:rPr>
              <w:t>Authenticated User</w:t>
            </w:r>
          </w:p>
          <w:p w:rsidR="00C330E3" w:rsidRPr="00DD5AB7" w:rsidRDefault="00C330E3" w:rsidP="00C330E3">
            <w:pPr>
              <w:ind w:left="2340" w:hanging="2340"/>
              <w:rPr>
                <w:rFonts w:cstheme="majorHAnsi"/>
                <w:b/>
                <w:sz w:val="24"/>
                <w:szCs w:val="24"/>
              </w:rPr>
            </w:pPr>
            <w:r w:rsidRPr="00DD5AB7">
              <w:rPr>
                <w:rFonts w:cstheme="majorHAnsi"/>
                <w:b/>
                <w:sz w:val="24"/>
                <w:szCs w:val="24"/>
              </w:rPr>
              <w:t>Summary:</w:t>
            </w:r>
            <w:r w:rsidRPr="00DD5AB7">
              <w:rPr>
                <w:rFonts w:cstheme="majorHAnsi"/>
                <w:sz w:val="24"/>
                <w:szCs w:val="24"/>
              </w:rPr>
              <w:tab/>
              <w:t>This use case is about how to change password.</w:t>
            </w:r>
          </w:p>
          <w:p w:rsidR="00C330E3" w:rsidRPr="00DD5AB7" w:rsidRDefault="00C330E3" w:rsidP="00C330E3">
            <w:pPr>
              <w:ind w:left="2340" w:hanging="2340"/>
              <w:rPr>
                <w:rFonts w:cstheme="majorHAnsi"/>
                <w:sz w:val="24"/>
                <w:szCs w:val="24"/>
              </w:rPr>
            </w:pPr>
            <w:r w:rsidRPr="00DD5AB7">
              <w:rPr>
                <w:rFonts w:cstheme="majorHAnsi"/>
                <w:b/>
                <w:sz w:val="24"/>
                <w:szCs w:val="24"/>
              </w:rPr>
              <w:t>Goal:</w:t>
            </w:r>
            <w:r w:rsidRPr="00DD5AB7">
              <w:rPr>
                <w:rFonts w:cstheme="majorHAnsi"/>
                <w:sz w:val="24"/>
                <w:szCs w:val="24"/>
              </w:rPr>
              <w:tab/>
              <w:t>Authenticated User can change password.</w:t>
            </w:r>
          </w:p>
          <w:p w:rsidR="00C330E3" w:rsidRPr="00DD5AB7" w:rsidRDefault="00C330E3" w:rsidP="00C330E3">
            <w:pPr>
              <w:ind w:left="2340" w:hanging="2340"/>
              <w:rPr>
                <w:rFonts w:cstheme="majorHAnsi"/>
                <w:sz w:val="24"/>
                <w:szCs w:val="24"/>
              </w:rPr>
            </w:pPr>
            <w:r w:rsidRPr="00DD5AB7">
              <w:rPr>
                <w:rFonts w:cstheme="majorHAnsi"/>
                <w:b/>
                <w:sz w:val="24"/>
                <w:szCs w:val="24"/>
              </w:rPr>
              <w:t>Triggers:</w:t>
            </w:r>
            <w:r w:rsidRPr="00DD5AB7">
              <w:rPr>
                <w:rFonts w:cstheme="majorHAnsi"/>
                <w:sz w:val="24"/>
                <w:szCs w:val="24"/>
              </w:rPr>
              <w:tab/>
              <w:t>Authenticated User clicks “Change Password” link.</w:t>
            </w:r>
          </w:p>
          <w:p w:rsidR="00C330E3" w:rsidRPr="00EE0EC2" w:rsidRDefault="00C330E3" w:rsidP="00C330E3">
            <w:pPr>
              <w:ind w:left="2340" w:hanging="2340"/>
              <w:rPr>
                <w:rFonts w:cstheme="majorHAnsi"/>
                <w:color w:val="FF0000"/>
                <w:sz w:val="24"/>
                <w:szCs w:val="24"/>
              </w:rPr>
            </w:pPr>
            <w:r w:rsidRPr="00DD5AB7">
              <w:rPr>
                <w:rFonts w:cstheme="majorHAnsi"/>
                <w:b/>
                <w:sz w:val="24"/>
                <w:szCs w:val="24"/>
              </w:rPr>
              <w:t>Pre-conditions:</w:t>
            </w:r>
            <w:r w:rsidRPr="00DD5AB7">
              <w:rPr>
                <w:rFonts w:cstheme="majorHAnsi"/>
                <w:sz w:val="24"/>
                <w:szCs w:val="24"/>
              </w:rPr>
              <w:tab/>
            </w:r>
            <w:r w:rsidRPr="00B217AC">
              <w:rPr>
                <w:rFonts w:cstheme="majorHAnsi"/>
                <w:color w:val="000000" w:themeColor="text1"/>
                <w:sz w:val="24"/>
                <w:szCs w:val="24"/>
              </w:rPr>
              <w:t>User is logged in.</w:t>
            </w:r>
          </w:p>
          <w:p w:rsidR="00C330E3" w:rsidRPr="00DD5AB7" w:rsidRDefault="00C330E3" w:rsidP="00C330E3">
            <w:pPr>
              <w:ind w:left="2340" w:hanging="2340"/>
              <w:rPr>
                <w:rFonts w:cstheme="majorHAnsi"/>
                <w:sz w:val="24"/>
                <w:szCs w:val="24"/>
              </w:rPr>
            </w:pPr>
            <w:r w:rsidRPr="00DD5AB7">
              <w:rPr>
                <w:rFonts w:cstheme="majorHAnsi"/>
                <w:b/>
                <w:sz w:val="24"/>
                <w:szCs w:val="24"/>
              </w:rPr>
              <w:lastRenderedPageBreak/>
              <w:t>Post-conditions:</w:t>
            </w:r>
            <w:r w:rsidRPr="00DD5AB7">
              <w:rPr>
                <w:rFonts w:cstheme="majorHAnsi"/>
                <w:sz w:val="24"/>
                <w:szCs w:val="24"/>
              </w:rPr>
              <w:tab/>
              <w:t>Password is changed.</w:t>
            </w:r>
          </w:p>
          <w:p w:rsidR="00C330E3" w:rsidRPr="00DD5AB7" w:rsidRDefault="00C330E3" w:rsidP="00C330E3">
            <w:pPr>
              <w:ind w:left="2340" w:hanging="2340"/>
              <w:rPr>
                <w:rFonts w:cstheme="majorHAnsi"/>
                <w:b/>
                <w:sz w:val="24"/>
                <w:szCs w:val="24"/>
              </w:rPr>
            </w:pPr>
            <w:r w:rsidRPr="00DD5AB7">
              <w:rPr>
                <w:rFonts w:cstheme="majorHAnsi"/>
                <w:b/>
                <w:sz w:val="24"/>
                <w:szCs w:val="24"/>
              </w:rPr>
              <w:t>Main Success Scenario:</w:t>
            </w:r>
          </w:p>
          <w:p w:rsidR="00C330E3" w:rsidRPr="00DD5AB7" w:rsidRDefault="00C330E3" w:rsidP="00016C35">
            <w:pPr>
              <w:pStyle w:val="ListParagraph"/>
              <w:numPr>
                <w:ilvl w:val="0"/>
                <w:numId w:val="56"/>
              </w:numPr>
              <w:spacing w:after="0" w:line="240" w:lineRule="auto"/>
              <w:jc w:val="both"/>
              <w:rPr>
                <w:rFonts w:cstheme="majorHAnsi"/>
                <w:sz w:val="24"/>
                <w:szCs w:val="24"/>
              </w:rPr>
            </w:pPr>
            <w:r w:rsidRPr="00DD5AB7">
              <w:rPr>
                <w:rFonts w:cstheme="majorHAnsi"/>
                <w:sz w:val="24"/>
                <w:szCs w:val="24"/>
              </w:rPr>
              <w:t xml:space="preserve">Authenticated User clicks “Change Password” link in </w:t>
            </w:r>
            <w:r>
              <w:rPr>
                <w:rFonts w:cstheme="majorHAnsi"/>
                <w:sz w:val="24"/>
                <w:szCs w:val="24"/>
              </w:rPr>
              <w:t>Account Navigation Button</w:t>
            </w:r>
            <w:r w:rsidRPr="00DD5AB7">
              <w:rPr>
                <w:rFonts w:cstheme="majorHAnsi"/>
                <w:sz w:val="24"/>
                <w:szCs w:val="24"/>
              </w:rPr>
              <w:t>.</w:t>
            </w:r>
          </w:p>
          <w:p w:rsidR="00C330E3" w:rsidRPr="00DD5AB7" w:rsidRDefault="00C330E3" w:rsidP="00016C35">
            <w:pPr>
              <w:pStyle w:val="ListParagraph"/>
              <w:numPr>
                <w:ilvl w:val="0"/>
                <w:numId w:val="56"/>
              </w:numPr>
              <w:spacing w:after="0" w:line="240" w:lineRule="auto"/>
              <w:jc w:val="both"/>
              <w:rPr>
                <w:rFonts w:cstheme="majorHAnsi"/>
                <w:sz w:val="24"/>
                <w:szCs w:val="24"/>
              </w:rPr>
            </w:pPr>
            <w:r w:rsidRPr="00DD5AB7">
              <w:rPr>
                <w:rFonts w:cstheme="majorHAnsi"/>
                <w:sz w:val="24"/>
                <w:szCs w:val="24"/>
              </w:rPr>
              <w:t>System will redirect to “Change Password” page.</w:t>
            </w:r>
          </w:p>
          <w:p w:rsidR="00C330E3" w:rsidRPr="00DD5AB7" w:rsidRDefault="00C330E3" w:rsidP="00016C35">
            <w:pPr>
              <w:pStyle w:val="ListParagraph"/>
              <w:numPr>
                <w:ilvl w:val="0"/>
                <w:numId w:val="56"/>
              </w:numPr>
              <w:spacing w:after="0" w:line="240" w:lineRule="auto"/>
              <w:jc w:val="both"/>
              <w:rPr>
                <w:rFonts w:cstheme="majorHAnsi"/>
                <w:sz w:val="24"/>
                <w:szCs w:val="24"/>
              </w:rPr>
            </w:pPr>
            <w:r w:rsidRPr="00B217AC">
              <w:rPr>
                <w:rFonts w:cstheme="majorHAnsi"/>
                <w:color w:val="000000" w:themeColor="text1"/>
                <w:sz w:val="24"/>
                <w:szCs w:val="24"/>
              </w:rPr>
              <w:t>Authenticated User inputs current password, new password, confirm new password and clicks “Change Password” button.</w:t>
            </w:r>
          </w:p>
          <w:p w:rsidR="00C330E3" w:rsidRDefault="00C330E3" w:rsidP="00016C35">
            <w:pPr>
              <w:pStyle w:val="ListParagraph"/>
              <w:numPr>
                <w:ilvl w:val="0"/>
                <w:numId w:val="56"/>
              </w:numPr>
              <w:spacing w:after="0" w:line="240" w:lineRule="auto"/>
              <w:jc w:val="both"/>
              <w:rPr>
                <w:rFonts w:cstheme="majorHAnsi"/>
                <w:sz w:val="24"/>
                <w:szCs w:val="24"/>
              </w:rPr>
            </w:pPr>
            <w:r w:rsidRPr="00DD5AB7">
              <w:rPr>
                <w:rFonts w:cstheme="majorHAnsi"/>
                <w:sz w:val="24"/>
                <w:szCs w:val="24"/>
              </w:rPr>
              <w:t>Account password is changed.</w:t>
            </w:r>
          </w:p>
          <w:p w:rsidR="00C330E3" w:rsidRPr="005135E9" w:rsidRDefault="00C330E3" w:rsidP="00016C35">
            <w:pPr>
              <w:pStyle w:val="ListParagraph"/>
              <w:numPr>
                <w:ilvl w:val="0"/>
                <w:numId w:val="56"/>
              </w:numPr>
              <w:spacing w:after="0" w:line="240" w:lineRule="auto"/>
              <w:jc w:val="both"/>
              <w:rPr>
                <w:rFonts w:cstheme="majorHAnsi"/>
                <w:sz w:val="24"/>
                <w:szCs w:val="24"/>
              </w:rPr>
            </w:pPr>
            <w:r>
              <w:rPr>
                <w:rFonts w:cstheme="majorHAnsi"/>
                <w:sz w:val="24"/>
                <w:szCs w:val="24"/>
              </w:rPr>
              <w:t>System redirect to Dashboard</w:t>
            </w:r>
          </w:p>
          <w:p w:rsidR="00C330E3" w:rsidRPr="00DD5AB7" w:rsidRDefault="00C330E3" w:rsidP="00C330E3">
            <w:pPr>
              <w:ind w:left="2340" w:hanging="2340"/>
              <w:rPr>
                <w:rFonts w:cstheme="majorHAnsi"/>
                <w:sz w:val="24"/>
                <w:szCs w:val="24"/>
              </w:rPr>
            </w:pPr>
            <w:r w:rsidRPr="00DD5AB7">
              <w:rPr>
                <w:rFonts w:cstheme="majorHAnsi"/>
                <w:b/>
                <w:sz w:val="24"/>
                <w:szCs w:val="24"/>
              </w:rPr>
              <w:t xml:space="preserve">Alternative Scenario: </w:t>
            </w:r>
            <w:r w:rsidRPr="00DD5AB7">
              <w:rPr>
                <w:rFonts w:cstheme="majorHAnsi"/>
                <w:sz w:val="24"/>
                <w:szCs w:val="24"/>
              </w:rPr>
              <w:tab/>
              <w:t>N/A</w:t>
            </w:r>
          </w:p>
          <w:p w:rsidR="00C330E3" w:rsidRPr="00B217AC" w:rsidRDefault="00C330E3" w:rsidP="00C330E3">
            <w:pPr>
              <w:ind w:left="2340" w:hanging="2340"/>
              <w:rPr>
                <w:rFonts w:cstheme="majorHAnsi"/>
                <w:color w:val="000000" w:themeColor="text1"/>
                <w:sz w:val="24"/>
                <w:szCs w:val="24"/>
              </w:rPr>
            </w:pPr>
            <w:r w:rsidRPr="00DD5AB7">
              <w:rPr>
                <w:rFonts w:cstheme="majorHAnsi"/>
                <w:b/>
                <w:sz w:val="24"/>
                <w:szCs w:val="24"/>
              </w:rPr>
              <w:t>Exceptions:</w:t>
            </w:r>
            <w:r w:rsidRPr="00DD5AB7">
              <w:rPr>
                <w:rFonts w:cstheme="majorHAnsi"/>
                <w:sz w:val="24"/>
                <w:szCs w:val="24"/>
              </w:rPr>
              <w:tab/>
            </w:r>
            <w:r w:rsidRPr="00B217AC">
              <w:rPr>
                <w:rFonts w:cstheme="majorHAnsi"/>
                <w:color w:val="000000" w:themeColor="text1"/>
                <w:sz w:val="24"/>
                <w:szCs w:val="24"/>
              </w:rPr>
              <w:t xml:space="preserve">When inputs current password </w:t>
            </w:r>
            <w:r>
              <w:rPr>
                <w:rFonts w:cstheme="majorHAnsi"/>
                <w:color w:val="000000" w:themeColor="text1"/>
                <w:sz w:val="24"/>
                <w:szCs w:val="24"/>
              </w:rPr>
              <w:t>is</w:t>
            </w:r>
            <w:r w:rsidRPr="00B217AC">
              <w:rPr>
                <w:rFonts w:cstheme="majorHAnsi"/>
                <w:color w:val="000000" w:themeColor="text1"/>
                <w:sz w:val="24"/>
                <w:szCs w:val="24"/>
              </w:rPr>
              <w:t xml:space="preserve"> wrong, new password not satisfy with required or new password and confirm new password mismatch, the system will notify and require input again</w:t>
            </w:r>
            <w:r>
              <w:rPr>
                <w:rFonts w:cstheme="majorHAnsi"/>
                <w:color w:val="000000" w:themeColor="text1"/>
                <w:sz w:val="24"/>
                <w:szCs w:val="24"/>
              </w:rPr>
              <w:t>.</w:t>
            </w:r>
          </w:p>
          <w:p w:rsidR="009C1BCC" w:rsidRPr="00DD5AB7" w:rsidRDefault="00C330E3" w:rsidP="009C1BCC">
            <w:pPr>
              <w:ind w:left="2340" w:hanging="2340"/>
              <w:rPr>
                <w:rFonts w:cstheme="majorHAnsi"/>
                <w:sz w:val="24"/>
                <w:szCs w:val="24"/>
              </w:rPr>
            </w:pPr>
            <w:r w:rsidRPr="00DD5AB7">
              <w:rPr>
                <w:rFonts w:cstheme="majorHAnsi"/>
                <w:b/>
                <w:sz w:val="24"/>
                <w:szCs w:val="24"/>
              </w:rPr>
              <w:t xml:space="preserve">Relationships: </w:t>
            </w:r>
            <w:r w:rsidRPr="00DD5AB7">
              <w:rPr>
                <w:rFonts w:cstheme="majorHAnsi"/>
                <w:sz w:val="24"/>
                <w:szCs w:val="24"/>
              </w:rPr>
              <w:tab/>
              <w:t>N/A</w:t>
            </w:r>
          </w:p>
        </w:tc>
      </w:tr>
    </w:tbl>
    <w:p w:rsidR="009C1BCC" w:rsidRPr="000A25E4" w:rsidRDefault="009C1BCC" w:rsidP="009C1BCC">
      <w:pPr>
        <w:rPr>
          <w:rFonts w:cstheme="majorHAnsi"/>
          <w:sz w:val="24"/>
          <w:szCs w:val="24"/>
        </w:rPr>
      </w:pPr>
    </w:p>
    <w:p w:rsidR="009C1BCC" w:rsidRPr="000A25E4" w:rsidRDefault="009C1BCC" w:rsidP="00C720D2">
      <w:pPr>
        <w:pStyle w:val="Heading4"/>
        <w:rPr>
          <w:rFonts w:ascii="Calibri" w:hAnsi="Calibri" w:cstheme="majorHAnsi"/>
          <w:sz w:val="24"/>
          <w:szCs w:val="24"/>
        </w:rPr>
      </w:pPr>
      <w:r>
        <w:rPr>
          <w:rFonts w:ascii="Calibri" w:hAnsi="Calibri" w:cstheme="majorHAnsi"/>
          <w:sz w:val="24"/>
          <w:szCs w:val="24"/>
        </w:rPr>
        <w:t>Update Role</w:t>
      </w:r>
    </w:p>
    <w:p w:rsidR="009C1BCC" w:rsidRPr="000A25E4" w:rsidRDefault="009C1BCC" w:rsidP="009C1BCC">
      <w:pPr>
        <w:rPr>
          <w:rFonts w:cstheme="majorHAnsi"/>
          <w:sz w:val="24"/>
          <w:szCs w:val="24"/>
        </w:rPr>
      </w:pPr>
      <w:r w:rsidRPr="00C720D2">
        <w:rPr>
          <w:rFonts w:cstheme="majorHAnsi"/>
          <w:noProof/>
          <w:sz w:val="24"/>
          <w:szCs w:val="24"/>
          <w:lang w:eastAsia="ja-JP"/>
        </w:rPr>
        <w:drawing>
          <wp:inline distT="0" distB="0" distL="0" distR="0" wp14:anchorId="56A6FAA5" wp14:editId="5EEA6BEC">
            <wp:extent cx="3638550" cy="1590675"/>
            <wp:effectExtent l="19050" t="0" r="0" b="0"/>
            <wp:docPr id="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srcRect/>
                    <a:stretch>
                      <a:fillRect/>
                    </a:stretch>
                  </pic:blipFill>
                  <pic:spPr bwMode="auto">
                    <a:xfrm>
                      <a:off x="0" y="0"/>
                      <a:ext cx="3638550" cy="1590675"/>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2"/>
        <w:gridCol w:w="2522"/>
        <w:gridCol w:w="2188"/>
        <w:gridCol w:w="2330"/>
      </w:tblGrid>
      <w:tr w:rsidR="009C1BCC" w:rsidRPr="000A25E4" w:rsidTr="009C1BCC">
        <w:tc>
          <w:tcPr>
            <w:tcW w:w="5000" w:type="pct"/>
            <w:gridSpan w:val="4"/>
            <w:shd w:val="clear" w:color="auto" w:fill="F2F2F2" w:themeFill="background1" w:themeFillShade="F2"/>
          </w:tcPr>
          <w:p w:rsidR="009C1BCC" w:rsidRPr="00DD5AB7" w:rsidRDefault="009C1BCC" w:rsidP="009C1BCC">
            <w:pPr>
              <w:rPr>
                <w:rFonts w:cstheme="majorHAnsi"/>
                <w:sz w:val="24"/>
                <w:szCs w:val="24"/>
              </w:rPr>
            </w:pPr>
          </w:p>
          <w:p w:rsidR="009C1BCC" w:rsidRPr="00DD5AB7" w:rsidRDefault="009C1BCC" w:rsidP="009C1BCC">
            <w:pPr>
              <w:rPr>
                <w:rFonts w:cstheme="majorHAnsi"/>
                <w:sz w:val="24"/>
                <w:szCs w:val="24"/>
              </w:rPr>
            </w:pPr>
            <w:r w:rsidRPr="00DD5AB7">
              <w:rPr>
                <w:rFonts w:cstheme="majorHAnsi"/>
                <w:sz w:val="24"/>
                <w:szCs w:val="24"/>
              </w:rPr>
              <w:t>USE CASE – UPDATE ROLE specification</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No.</w:t>
            </w:r>
          </w:p>
        </w:tc>
        <w:tc>
          <w:tcPr>
            <w:tcW w:w="1312" w:type="pct"/>
            <w:hideMark/>
          </w:tcPr>
          <w:p w:rsidR="009C1BCC" w:rsidRPr="00DD5AB7" w:rsidRDefault="009C1BCC" w:rsidP="009C1BCC">
            <w:pPr>
              <w:rPr>
                <w:rFonts w:cstheme="majorHAnsi"/>
                <w:sz w:val="24"/>
                <w:szCs w:val="24"/>
              </w:rPr>
            </w:pPr>
            <w:r w:rsidRPr="00DD5AB7">
              <w:rPr>
                <w:rFonts w:cstheme="majorHAnsi"/>
                <w:sz w:val="24"/>
                <w:szCs w:val="24"/>
              </w:rPr>
              <w:t>UC01.7</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Version</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1.0</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Use-case Name</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Update Role</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 xml:space="preserve">Author </w:t>
            </w:r>
          </w:p>
        </w:tc>
        <w:tc>
          <w:tcPr>
            <w:tcW w:w="3662" w:type="pct"/>
            <w:gridSpan w:val="3"/>
            <w:hideMark/>
          </w:tcPr>
          <w:p w:rsidR="009C1BCC" w:rsidRPr="00DD5AB7" w:rsidRDefault="009C1BCC" w:rsidP="009C1BCC">
            <w:pPr>
              <w:rPr>
                <w:rFonts w:cstheme="majorHAnsi"/>
                <w:sz w:val="24"/>
                <w:szCs w:val="24"/>
              </w:rPr>
            </w:pPr>
            <w:r w:rsidRPr="00DD5AB7">
              <w:rPr>
                <w:rFonts w:cstheme="majorHAnsi"/>
                <w:sz w:val="24"/>
                <w:szCs w:val="24"/>
              </w:rPr>
              <w:t>ThanhTV</w:t>
            </w:r>
          </w:p>
        </w:tc>
      </w:tr>
      <w:tr w:rsidR="009C1BCC" w:rsidRPr="000A25E4" w:rsidTr="009C1BCC">
        <w:tc>
          <w:tcPr>
            <w:tcW w:w="13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Date</w:t>
            </w:r>
          </w:p>
        </w:tc>
        <w:tc>
          <w:tcPr>
            <w:tcW w:w="1312" w:type="pct"/>
            <w:hideMark/>
          </w:tcPr>
          <w:p w:rsidR="009C1BCC" w:rsidRPr="00DD5AB7" w:rsidRDefault="009C1BCC" w:rsidP="009C1BCC">
            <w:pPr>
              <w:rPr>
                <w:rFonts w:cstheme="majorHAnsi"/>
                <w:sz w:val="24"/>
                <w:szCs w:val="24"/>
              </w:rPr>
            </w:pPr>
            <w:r>
              <w:rPr>
                <w:rFonts w:cstheme="majorHAnsi"/>
                <w:sz w:val="24"/>
                <w:szCs w:val="24"/>
              </w:rPr>
              <w:t>21/11/2012</w:t>
            </w:r>
          </w:p>
        </w:tc>
        <w:tc>
          <w:tcPr>
            <w:tcW w:w="1138" w:type="pct"/>
            <w:shd w:val="clear" w:color="auto" w:fill="F2F2F2" w:themeFill="background1" w:themeFillShade="F2"/>
            <w:hideMark/>
          </w:tcPr>
          <w:p w:rsidR="009C1BCC" w:rsidRPr="00DD5AB7" w:rsidRDefault="009C1BCC" w:rsidP="009C1BCC">
            <w:pPr>
              <w:rPr>
                <w:rFonts w:cstheme="majorHAnsi"/>
                <w:sz w:val="24"/>
                <w:szCs w:val="24"/>
              </w:rPr>
            </w:pPr>
            <w:r w:rsidRPr="00DD5AB7">
              <w:rPr>
                <w:rFonts w:cstheme="majorHAnsi"/>
                <w:sz w:val="24"/>
                <w:szCs w:val="24"/>
              </w:rPr>
              <w:t>Priority</w:t>
            </w:r>
          </w:p>
        </w:tc>
        <w:tc>
          <w:tcPr>
            <w:tcW w:w="1212" w:type="pct"/>
            <w:hideMark/>
          </w:tcPr>
          <w:p w:rsidR="009C1BCC" w:rsidRPr="00DD5AB7" w:rsidRDefault="009C1BCC" w:rsidP="009C1BCC">
            <w:pPr>
              <w:rPr>
                <w:rFonts w:cstheme="majorHAnsi"/>
                <w:sz w:val="24"/>
                <w:szCs w:val="24"/>
              </w:rPr>
            </w:pPr>
            <w:r w:rsidRPr="00DD5AB7">
              <w:rPr>
                <w:rFonts w:cstheme="majorHAnsi"/>
                <w:sz w:val="24"/>
                <w:szCs w:val="24"/>
              </w:rPr>
              <w:t>Normal</w:t>
            </w:r>
          </w:p>
        </w:tc>
      </w:tr>
      <w:tr w:rsidR="009C1BCC" w:rsidRPr="000A25E4" w:rsidTr="009C1BCC">
        <w:tc>
          <w:tcPr>
            <w:tcW w:w="5000" w:type="pct"/>
            <w:gridSpan w:val="4"/>
            <w:hideMark/>
          </w:tcPr>
          <w:p w:rsidR="00C330E3" w:rsidRPr="00DD5AB7" w:rsidRDefault="00C330E3" w:rsidP="00C330E3">
            <w:pPr>
              <w:ind w:left="2340" w:hanging="2340"/>
              <w:rPr>
                <w:rFonts w:cstheme="majorHAnsi"/>
                <w:sz w:val="24"/>
                <w:szCs w:val="24"/>
              </w:rPr>
            </w:pPr>
            <w:r w:rsidRPr="00DD5AB7">
              <w:rPr>
                <w:rFonts w:cstheme="majorHAnsi"/>
                <w:b/>
                <w:sz w:val="24"/>
                <w:szCs w:val="24"/>
              </w:rPr>
              <w:t>Actor:</w:t>
            </w:r>
            <w:r w:rsidRPr="00DD5AB7">
              <w:rPr>
                <w:rFonts w:cstheme="majorHAnsi"/>
                <w:b/>
                <w:sz w:val="24"/>
                <w:szCs w:val="24"/>
              </w:rPr>
              <w:tab/>
            </w:r>
            <w:r w:rsidRPr="00DD5AB7">
              <w:rPr>
                <w:rFonts w:cstheme="majorHAnsi"/>
                <w:sz w:val="24"/>
                <w:szCs w:val="24"/>
              </w:rPr>
              <w:t>Admin</w:t>
            </w:r>
          </w:p>
          <w:p w:rsidR="00C330E3" w:rsidRPr="00DD5AB7" w:rsidRDefault="00C330E3" w:rsidP="00C330E3">
            <w:pPr>
              <w:ind w:left="2340" w:hanging="2340"/>
              <w:rPr>
                <w:rFonts w:cstheme="majorHAnsi"/>
                <w:b/>
                <w:sz w:val="24"/>
                <w:szCs w:val="24"/>
              </w:rPr>
            </w:pPr>
            <w:r w:rsidRPr="00DD5AB7">
              <w:rPr>
                <w:rFonts w:cstheme="majorHAnsi"/>
                <w:b/>
                <w:sz w:val="24"/>
                <w:szCs w:val="24"/>
              </w:rPr>
              <w:t>Summary:</w:t>
            </w:r>
            <w:r w:rsidRPr="00DD5AB7">
              <w:rPr>
                <w:rFonts w:cstheme="majorHAnsi"/>
                <w:sz w:val="24"/>
                <w:szCs w:val="24"/>
              </w:rPr>
              <w:tab/>
              <w:t xml:space="preserve">This use case is about how </w:t>
            </w:r>
            <w:r>
              <w:rPr>
                <w:rFonts w:cstheme="majorHAnsi"/>
                <w:sz w:val="24"/>
                <w:szCs w:val="24"/>
              </w:rPr>
              <w:t>to</w:t>
            </w:r>
            <w:r w:rsidRPr="00DD5AB7">
              <w:rPr>
                <w:rFonts w:cstheme="majorHAnsi"/>
                <w:sz w:val="24"/>
                <w:szCs w:val="24"/>
              </w:rPr>
              <w:t xml:space="preserve"> </w:t>
            </w:r>
            <w:r>
              <w:rPr>
                <w:rFonts w:cstheme="majorHAnsi"/>
                <w:sz w:val="24"/>
                <w:szCs w:val="24"/>
              </w:rPr>
              <w:t>update role</w:t>
            </w:r>
            <w:r w:rsidRPr="00DD5AB7">
              <w:rPr>
                <w:rFonts w:cstheme="majorHAnsi"/>
                <w:sz w:val="24"/>
                <w:szCs w:val="24"/>
              </w:rPr>
              <w:t xml:space="preserve"> for a user account</w:t>
            </w:r>
          </w:p>
          <w:p w:rsidR="00C330E3" w:rsidRPr="00DD5AB7" w:rsidRDefault="00C330E3" w:rsidP="00C330E3">
            <w:pPr>
              <w:ind w:left="2340" w:hanging="2340"/>
              <w:rPr>
                <w:rFonts w:cstheme="majorHAnsi"/>
                <w:sz w:val="24"/>
                <w:szCs w:val="24"/>
              </w:rPr>
            </w:pPr>
            <w:r w:rsidRPr="00DD5AB7">
              <w:rPr>
                <w:rFonts w:cstheme="majorHAnsi"/>
                <w:b/>
                <w:sz w:val="24"/>
                <w:szCs w:val="24"/>
              </w:rPr>
              <w:t>Goal:</w:t>
            </w:r>
            <w:r w:rsidRPr="00DD5AB7">
              <w:rPr>
                <w:rFonts w:cstheme="majorHAnsi"/>
                <w:sz w:val="24"/>
                <w:szCs w:val="24"/>
              </w:rPr>
              <w:tab/>
            </w:r>
            <w:r>
              <w:rPr>
                <w:rFonts w:cstheme="majorHAnsi"/>
                <w:sz w:val="24"/>
                <w:szCs w:val="24"/>
              </w:rPr>
              <w:t>Update role</w:t>
            </w:r>
            <w:r w:rsidRPr="00DD5AB7">
              <w:rPr>
                <w:rFonts w:cstheme="majorHAnsi"/>
                <w:sz w:val="24"/>
                <w:szCs w:val="24"/>
              </w:rPr>
              <w:t xml:space="preserve"> for user account</w:t>
            </w:r>
          </w:p>
          <w:p w:rsidR="00C330E3" w:rsidRPr="00DD5AB7" w:rsidRDefault="00C330E3" w:rsidP="00C330E3">
            <w:pPr>
              <w:ind w:left="2340" w:hanging="2340"/>
              <w:rPr>
                <w:rFonts w:cstheme="majorHAnsi"/>
                <w:sz w:val="24"/>
                <w:szCs w:val="24"/>
              </w:rPr>
            </w:pPr>
            <w:r w:rsidRPr="00DD5AB7">
              <w:rPr>
                <w:rFonts w:cstheme="majorHAnsi"/>
                <w:b/>
                <w:sz w:val="24"/>
                <w:szCs w:val="24"/>
              </w:rPr>
              <w:t>Triggers:</w:t>
            </w:r>
            <w:r w:rsidRPr="00DD5AB7">
              <w:rPr>
                <w:rFonts w:cstheme="majorHAnsi"/>
                <w:sz w:val="24"/>
                <w:szCs w:val="24"/>
              </w:rPr>
              <w:tab/>
            </w:r>
            <w:r>
              <w:rPr>
                <w:rFonts w:cstheme="majorHAnsi"/>
                <w:sz w:val="24"/>
                <w:szCs w:val="24"/>
              </w:rPr>
              <w:t>In the main page of Users, Admin</w:t>
            </w:r>
            <w:r w:rsidRPr="00DD5AB7">
              <w:rPr>
                <w:rFonts w:cstheme="majorHAnsi"/>
                <w:sz w:val="24"/>
                <w:szCs w:val="24"/>
              </w:rPr>
              <w:t xml:space="preserve"> clicks “</w:t>
            </w:r>
            <w:r>
              <w:rPr>
                <w:rFonts w:cstheme="majorHAnsi"/>
                <w:sz w:val="24"/>
                <w:szCs w:val="24"/>
              </w:rPr>
              <w:t>Update Role</w:t>
            </w:r>
            <w:r w:rsidRPr="00DD5AB7">
              <w:rPr>
                <w:rFonts w:cstheme="majorHAnsi"/>
                <w:sz w:val="24"/>
                <w:szCs w:val="24"/>
              </w:rPr>
              <w:t xml:space="preserve">” button </w:t>
            </w:r>
            <w:r>
              <w:rPr>
                <w:rFonts w:cstheme="majorHAnsi"/>
                <w:sz w:val="24"/>
                <w:szCs w:val="24"/>
              </w:rPr>
              <w:t>of a user</w:t>
            </w:r>
          </w:p>
          <w:p w:rsidR="00C330E3" w:rsidRPr="00DD5AB7" w:rsidRDefault="00C330E3" w:rsidP="00C330E3">
            <w:pPr>
              <w:ind w:left="2340" w:hanging="2340"/>
              <w:rPr>
                <w:rFonts w:cstheme="majorHAnsi"/>
                <w:sz w:val="24"/>
                <w:szCs w:val="24"/>
              </w:rPr>
            </w:pPr>
            <w:r w:rsidRPr="00DD5AB7">
              <w:rPr>
                <w:rFonts w:cstheme="majorHAnsi"/>
                <w:b/>
                <w:sz w:val="24"/>
                <w:szCs w:val="24"/>
              </w:rPr>
              <w:lastRenderedPageBreak/>
              <w:t>Pre-conditions:</w:t>
            </w:r>
            <w:r w:rsidRPr="00DD5AB7">
              <w:rPr>
                <w:rFonts w:cstheme="majorHAnsi"/>
                <w:sz w:val="24"/>
                <w:szCs w:val="24"/>
              </w:rPr>
              <w:tab/>
            </w:r>
            <w:r>
              <w:rPr>
                <w:rFonts w:cstheme="majorHAnsi"/>
                <w:sz w:val="24"/>
                <w:szCs w:val="24"/>
              </w:rPr>
              <w:t>User is logged in with role “Admin”</w:t>
            </w:r>
          </w:p>
          <w:p w:rsidR="00C330E3" w:rsidRPr="00DD5AB7" w:rsidRDefault="00C330E3" w:rsidP="00C330E3">
            <w:pPr>
              <w:ind w:left="2340" w:hanging="2340"/>
              <w:rPr>
                <w:rFonts w:cstheme="majorHAnsi"/>
                <w:sz w:val="24"/>
                <w:szCs w:val="24"/>
              </w:rPr>
            </w:pPr>
            <w:r w:rsidRPr="00DD5AB7">
              <w:rPr>
                <w:rFonts w:cstheme="majorHAnsi"/>
                <w:b/>
                <w:sz w:val="24"/>
                <w:szCs w:val="24"/>
              </w:rPr>
              <w:t>Post-conditions:</w:t>
            </w:r>
            <w:r w:rsidRPr="00DD5AB7">
              <w:rPr>
                <w:rFonts w:cstheme="majorHAnsi"/>
                <w:sz w:val="24"/>
                <w:szCs w:val="24"/>
              </w:rPr>
              <w:tab/>
            </w:r>
            <w:r>
              <w:rPr>
                <w:rFonts w:cstheme="majorHAnsi"/>
                <w:sz w:val="24"/>
                <w:szCs w:val="24"/>
              </w:rPr>
              <w:t>Roles of the user is updated</w:t>
            </w:r>
          </w:p>
          <w:p w:rsidR="00C330E3" w:rsidRPr="00DD5AB7" w:rsidRDefault="00C330E3" w:rsidP="00C330E3">
            <w:pPr>
              <w:ind w:left="2340" w:hanging="2340"/>
              <w:rPr>
                <w:rFonts w:cstheme="majorHAnsi"/>
                <w:b/>
                <w:sz w:val="24"/>
                <w:szCs w:val="24"/>
              </w:rPr>
            </w:pPr>
            <w:r w:rsidRPr="00DD5AB7">
              <w:rPr>
                <w:rFonts w:cstheme="majorHAnsi"/>
                <w:b/>
                <w:sz w:val="24"/>
                <w:szCs w:val="24"/>
              </w:rPr>
              <w:t>Main Success Scenario:</w:t>
            </w:r>
          </w:p>
          <w:p w:rsidR="00C330E3" w:rsidRPr="00DD5AB7" w:rsidRDefault="00C330E3" w:rsidP="00016C35">
            <w:pPr>
              <w:pStyle w:val="ListParagraph"/>
              <w:numPr>
                <w:ilvl w:val="0"/>
                <w:numId w:val="54"/>
              </w:numPr>
              <w:spacing w:after="0" w:line="240" w:lineRule="auto"/>
              <w:jc w:val="both"/>
              <w:rPr>
                <w:rFonts w:cstheme="majorHAnsi"/>
                <w:sz w:val="24"/>
                <w:szCs w:val="24"/>
              </w:rPr>
            </w:pPr>
            <w:r>
              <w:rPr>
                <w:rFonts w:cstheme="majorHAnsi"/>
                <w:sz w:val="24"/>
                <w:szCs w:val="24"/>
              </w:rPr>
              <w:t>In the main page of Users, Admin clicks “Update Role” button of a user</w:t>
            </w:r>
            <w:r w:rsidRPr="00DD5AB7">
              <w:rPr>
                <w:rFonts w:cstheme="majorHAnsi"/>
                <w:sz w:val="24"/>
                <w:szCs w:val="24"/>
              </w:rPr>
              <w:t>.</w:t>
            </w:r>
          </w:p>
          <w:p w:rsidR="00C330E3" w:rsidRPr="00B217AC" w:rsidRDefault="00C330E3" w:rsidP="00016C35">
            <w:pPr>
              <w:pStyle w:val="ListParagraph"/>
              <w:numPr>
                <w:ilvl w:val="0"/>
                <w:numId w:val="54"/>
              </w:numPr>
              <w:spacing w:after="0" w:line="240" w:lineRule="auto"/>
              <w:jc w:val="both"/>
              <w:rPr>
                <w:rFonts w:cstheme="majorHAnsi"/>
                <w:color w:val="000000" w:themeColor="text1"/>
                <w:sz w:val="24"/>
                <w:szCs w:val="24"/>
              </w:rPr>
            </w:pPr>
            <w:r w:rsidRPr="00B217AC">
              <w:rPr>
                <w:rFonts w:cstheme="majorHAnsi"/>
                <w:color w:val="000000" w:themeColor="text1"/>
                <w:sz w:val="24"/>
                <w:szCs w:val="24"/>
              </w:rPr>
              <w:t>System will show a popup to select new roles.</w:t>
            </w:r>
          </w:p>
          <w:p w:rsidR="00C330E3" w:rsidRDefault="00C330E3" w:rsidP="00016C35">
            <w:pPr>
              <w:pStyle w:val="ListParagraph"/>
              <w:numPr>
                <w:ilvl w:val="0"/>
                <w:numId w:val="54"/>
              </w:numPr>
              <w:spacing w:after="0" w:line="240" w:lineRule="auto"/>
              <w:jc w:val="both"/>
              <w:rPr>
                <w:rFonts w:cstheme="majorHAnsi"/>
                <w:sz w:val="24"/>
                <w:szCs w:val="24"/>
              </w:rPr>
            </w:pPr>
            <w:r w:rsidRPr="00DD5AB7">
              <w:rPr>
                <w:rFonts w:cstheme="majorHAnsi"/>
                <w:sz w:val="24"/>
                <w:szCs w:val="24"/>
              </w:rPr>
              <w:t xml:space="preserve">Admin </w:t>
            </w:r>
            <w:r>
              <w:rPr>
                <w:rFonts w:cstheme="majorHAnsi"/>
                <w:sz w:val="24"/>
                <w:szCs w:val="24"/>
              </w:rPr>
              <w:t>selects new roles</w:t>
            </w:r>
          </w:p>
          <w:p w:rsidR="00C330E3" w:rsidRDefault="00C330E3" w:rsidP="00016C35">
            <w:pPr>
              <w:pStyle w:val="ListParagraph"/>
              <w:numPr>
                <w:ilvl w:val="0"/>
                <w:numId w:val="54"/>
              </w:numPr>
              <w:spacing w:after="0" w:line="240" w:lineRule="auto"/>
              <w:jc w:val="both"/>
              <w:rPr>
                <w:rFonts w:cstheme="majorHAnsi"/>
                <w:sz w:val="24"/>
                <w:szCs w:val="24"/>
              </w:rPr>
            </w:pPr>
            <w:r w:rsidRPr="00DD5AB7">
              <w:rPr>
                <w:rFonts w:cstheme="majorHAnsi"/>
                <w:sz w:val="24"/>
                <w:szCs w:val="24"/>
              </w:rPr>
              <w:t xml:space="preserve">Admin </w:t>
            </w:r>
            <w:r>
              <w:rPr>
                <w:rFonts w:cstheme="majorHAnsi"/>
                <w:sz w:val="24"/>
                <w:szCs w:val="24"/>
              </w:rPr>
              <w:t>c</w:t>
            </w:r>
            <w:r w:rsidRPr="00DD5AB7">
              <w:rPr>
                <w:rFonts w:cstheme="majorHAnsi"/>
                <w:sz w:val="24"/>
                <w:szCs w:val="24"/>
              </w:rPr>
              <w:t>licks “</w:t>
            </w:r>
            <w:r>
              <w:rPr>
                <w:rFonts w:cstheme="majorHAnsi"/>
                <w:sz w:val="24"/>
                <w:szCs w:val="24"/>
              </w:rPr>
              <w:t>Save</w:t>
            </w:r>
            <w:r w:rsidRPr="00DD5AB7">
              <w:rPr>
                <w:rFonts w:cstheme="majorHAnsi"/>
                <w:sz w:val="24"/>
                <w:szCs w:val="24"/>
              </w:rPr>
              <w:t>” button.</w:t>
            </w:r>
          </w:p>
          <w:p w:rsidR="00C330E3" w:rsidRDefault="00C330E3" w:rsidP="00016C35">
            <w:pPr>
              <w:pStyle w:val="ListParagraph"/>
              <w:numPr>
                <w:ilvl w:val="0"/>
                <w:numId w:val="54"/>
              </w:numPr>
              <w:spacing w:after="0" w:line="240" w:lineRule="auto"/>
              <w:jc w:val="both"/>
              <w:rPr>
                <w:rFonts w:cstheme="majorHAnsi"/>
                <w:sz w:val="24"/>
                <w:szCs w:val="24"/>
              </w:rPr>
            </w:pPr>
            <w:r>
              <w:rPr>
                <w:rFonts w:cstheme="majorHAnsi"/>
                <w:sz w:val="24"/>
                <w:szCs w:val="24"/>
              </w:rPr>
              <w:t>System will update appropriate roles for the user.</w:t>
            </w:r>
          </w:p>
          <w:p w:rsidR="00C330E3" w:rsidRPr="00DD5AB7" w:rsidRDefault="00C330E3" w:rsidP="00016C35">
            <w:pPr>
              <w:pStyle w:val="ListParagraph"/>
              <w:numPr>
                <w:ilvl w:val="0"/>
                <w:numId w:val="54"/>
              </w:numPr>
              <w:spacing w:after="0" w:line="240" w:lineRule="auto"/>
              <w:jc w:val="both"/>
              <w:rPr>
                <w:rFonts w:cstheme="majorHAnsi"/>
                <w:sz w:val="24"/>
                <w:szCs w:val="24"/>
              </w:rPr>
            </w:pPr>
            <w:r>
              <w:rPr>
                <w:rFonts w:cstheme="majorHAnsi"/>
                <w:sz w:val="24"/>
                <w:szCs w:val="24"/>
              </w:rPr>
              <w:t>System reloads the Users page.</w:t>
            </w:r>
          </w:p>
          <w:p w:rsidR="00C330E3" w:rsidRPr="00DD5AB7" w:rsidRDefault="00C330E3" w:rsidP="00C330E3">
            <w:pPr>
              <w:ind w:left="2340" w:hanging="2340"/>
              <w:rPr>
                <w:rFonts w:cstheme="majorHAnsi"/>
                <w:sz w:val="24"/>
                <w:szCs w:val="24"/>
              </w:rPr>
            </w:pPr>
            <w:r w:rsidRPr="00DD5AB7">
              <w:rPr>
                <w:rFonts w:cstheme="majorHAnsi"/>
                <w:b/>
                <w:sz w:val="24"/>
                <w:szCs w:val="24"/>
              </w:rPr>
              <w:t xml:space="preserve">Alternative Scenario: </w:t>
            </w:r>
            <w:r w:rsidRPr="00DD5AB7">
              <w:rPr>
                <w:rFonts w:cstheme="majorHAnsi"/>
                <w:sz w:val="24"/>
                <w:szCs w:val="24"/>
              </w:rPr>
              <w:tab/>
            </w:r>
            <w:r>
              <w:rPr>
                <w:rFonts w:cstheme="majorHAnsi"/>
                <w:sz w:val="24"/>
                <w:szCs w:val="24"/>
              </w:rPr>
              <w:t>N/A</w:t>
            </w:r>
          </w:p>
          <w:p w:rsidR="00C330E3" w:rsidRPr="00DD5AB7" w:rsidRDefault="00C330E3" w:rsidP="00C330E3">
            <w:pPr>
              <w:ind w:left="2340" w:hanging="2340"/>
              <w:rPr>
                <w:rFonts w:cstheme="majorHAnsi"/>
                <w:sz w:val="24"/>
                <w:szCs w:val="24"/>
              </w:rPr>
            </w:pPr>
            <w:r w:rsidRPr="00DD5AB7">
              <w:rPr>
                <w:rFonts w:cstheme="majorHAnsi"/>
                <w:b/>
                <w:sz w:val="24"/>
                <w:szCs w:val="24"/>
              </w:rPr>
              <w:t>Exceptions:</w:t>
            </w:r>
            <w:r w:rsidRPr="00DD5AB7">
              <w:rPr>
                <w:rFonts w:cstheme="majorHAnsi"/>
                <w:sz w:val="24"/>
                <w:szCs w:val="24"/>
              </w:rPr>
              <w:tab/>
            </w:r>
            <w:r>
              <w:rPr>
                <w:rFonts w:cstheme="majorHAnsi"/>
                <w:sz w:val="24"/>
                <w:szCs w:val="24"/>
              </w:rPr>
              <w:t>If user select “Staff” radio button and don’t check any checkbox, an alert will appear require them to choose at least one role for user.</w:t>
            </w:r>
          </w:p>
          <w:p w:rsidR="00C330E3" w:rsidRPr="00DD5AB7" w:rsidRDefault="00C330E3" w:rsidP="00C330E3">
            <w:pPr>
              <w:ind w:left="2340" w:hanging="2340"/>
              <w:rPr>
                <w:rFonts w:cstheme="majorHAnsi"/>
                <w:sz w:val="24"/>
                <w:szCs w:val="24"/>
              </w:rPr>
            </w:pPr>
            <w:r w:rsidRPr="00DD5AB7">
              <w:rPr>
                <w:rFonts w:cstheme="majorHAnsi"/>
                <w:b/>
                <w:sz w:val="24"/>
                <w:szCs w:val="24"/>
              </w:rPr>
              <w:t xml:space="preserve">Relationships: </w:t>
            </w:r>
            <w:r w:rsidRPr="00DD5AB7">
              <w:rPr>
                <w:rFonts w:cstheme="majorHAnsi"/>
                <w:sz w:val="24"/>
                <w:szCs w:val="24"/>
              </w:rPr>
              <w:tab/>
              <w:t>N/A</w:t>
            </w:r>
          </w:p>
          <w:p w:rsidR="009C1BCC" w:rsidRPr="00DD5AB7" w:rsidRDefault="00C330E3" w:rsidP="009C1BCC">
            <w:pPr>
              <w:ind w:left="2340" w:hanging="2340"/>
              <w:rPr>
                <w:rFonts w:cstheme="majorHAnsi"/>
                <w:sz w:val="24"/>
                <w:szCs w:val="24"/>
              </w:rPr>
            </w:pPr>
            <w:r w:rsidRPr="00DD5AB7">
              <w:rPr>
                <w:rFonts w:cstheme="majorHAnsi"/>
                <w:b/>
                <w:sz w:val="24"/>
                <w:szCs w:val="24"/>
              </w:rPr>
              <w:t>Business Rules:</w:t>
            </w:r>
            <w:r w:rsidRPr="00DD5AB7">
              <w:rPr>
                <w:rFonts w:cstheme="majorHAnsi"/>
                <w:sz w:val="24"/>
                <w:szCs w:val="24"/>
              </w:rPr>
              <w:tab/>
              <w:t>N/A</w:t>
            </w:r>
          </w:p>
        </w:tc>
      </w:tr>
    </w:tbl>
    <w:p w:rsidR="009C1BCC" w:rsidRPr="000A25E4" w:rsidRDefault="009C1BCC" w:rsidP="009C1BCC">
      <w:pPr>
        <w:rPr>
          <w:rFonts w:cstheme="majorHAnsi"/>
          <w:sz w:val="24"/>
          <w:szCs w:val="24"/>
        </w:rPr>
      </w:pPr>
    </w:p>
    <w:p w:rsidR="00AC24DE" w:rsidRDefault="00AC24DE" w:rsidP="00AC24DE">
      <w:bookmarkStart w:id="179" w:name="_Toc342392624"/>
    </w:p>
    <w:p w:rsidR="00AC24DE" w:rsidRDefault="00AC24DE" w:rsidP="00016C35">
      <w:pPr>
        <w:pStyle w:val="Heading1111"/>
        <w:numPr>
          <w:ilvl w:val="3"/>
          <w:numId w:val="17"/>
        </w:numPr>
      </w:pPr>
      <w:r>
        <w:lastRenderedPageBreak/>
        <w:t>Manage Requests</w:t>
      </w:r>
    </w:p>
    <w:p w:rsidR="00AC24DE" w:rsidRDefault="00AC24DE" w:rsidP="00AC24DE">
      <w:pPr>
        <w:ind w:left="-450"/>
        <w:rPr>
          <w:rFonts w:cstheme="majorHAnsi"/>
          <w:sz w:val="24"/>
          <w:szCs w:val="24"/>
        </w:rPr>
      </w:pPr>
      <w:r>
        <w:rPr>
          <w:rFonts w:cstheme="majorHAnsi"/>
          <w:noProof/>
          <w:sz w:val="24"/>
          <w:szCs w:val="24"/>
          <w:lang w:eastAsia="ja-JP"/>
        </w:rPr>
        <w:drawing>
          <wp:inline distT="0" distB="0" distL="0" distR="0" wp14:anchorId="623B30B9" wp14:editId="13C909F1">
            <wp:extent cx="6286500" cy="5781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5781675"/>
                    </a:xfrm>
                    <a:prstGeom prst="rect">
                      <a:avLst/>
                    </a:prstGeom>
                    <a:noFill/>
                    <a:ln>
                      <a:noFill/>
                    </a:ln>
                  </pic:spPr>
                </pic:pic>
              </a:graphicData>
            </a:graphic>
          </wp:inline>
        </w:drawing>
      </w:r>
    </w:p>
    <w:p w:rsidR="00AC24DE" w:rsidRDefault="00AC24DE" w:rsidP="00AC24DE">
      <w:pPr>
        <w:spacing w:after="0" w:line="240" w:lineRule="auto"/>
        <w:rPr>
          <w:rFonts w:eastAsiaTheme="majorEastAsia" w:cstheme="majorHAnsi"/>
          <w:b/>
          <w:bCs/>
          <w:color w:val="4F81BD" w:themeColor="accent1"/>
          <w:sz w:val="24"/>
          <w:szCs w:val="24"/>
        </w:rPr>
      </w:pPr>
      <w:r>
        <w:rPr>
          <w:rFonts w:cstheme="majorHAnsi"/>
          <w:sz w:val="24"/>
          <w:szCs w:val="24"/>
        </w:rPr>
        <w:br w:type="page"/>
      </w:r>
    </w:p>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Create New Request</w:t>
      </w:r>
    </w:p>
    <w:p w:rsidR="00AC24DE" w:rsidRDefault="00AC24DE" w:rsidP="00AC24DE">
      <w:pPr>
        <w:rPr>
          <w:rFonts w:cstheme="majorHAnsi"/>
          <w:sz w:val="24"/>
          <w:szCs w:val="24"/>
        </w:rPr>
      </w:pPr>
      <w:r>
        <w:rPr>
          <w:rFonts w:cstheme="majorHAnsi"/>
          <w:noProof/>
          <w:sz w:val="24"/>
          <w:szCs w:val="24"/>
          <w:lang w:eastAsia="ja-JP"/>
        </w:rPr>
        <w:drawing>
          <wp:inline distT="0" distB="0" distL="0" distR="0" wp14:anchorId="228F2923" wp14:editId="6929DB3C">
            <wp:extent cx="5791200" cy="1533525"/>
            <wp:effectExtent l="0" t="0" r="0" b="9525"/>
            <wp:docPr id="72" name="Picture 72"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Kim\Desktop\Untitl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0" cy="153352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CREATE REQUEST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UC02.1</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Create Request</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create new request.</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create new request.</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requests, user click “Add” button.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Request is created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82"/>
              </w:numPr>
              <w:spacing w:after="0" w:line="264" w:lineRule="auto"/>
              <w:jc w:val="both"/>
              <w:rPr>
                <w:rFonts w:cstheme="majorHAnsi"/>
                <w:sz w:val="24"/>
                <w:szCs w:val="24"/>
              </w:rPr>
            </w:pPr>
            <w:r>
              <w:rPr>
                <w:rFonts w:cstheme="majorHAnsi"/>
                <w:sz w:val="24"/>
                <w:szCs w:val="24"/>
              </w:rPr>
              <w:t>In main page of requests, user clicks “Add” button.</w:t>
            </w:r>
          </w:p>
          <w:p w:rsidR="00AC24DE" w:rsidRDefault="00AC24DE" w:rsidP="00016C35">
            <w:pPr>
              <w:pStyle w:val="ListParagraph"/>
              <w:numPr>
                <w:ilvl w:val="0"/>
                <w:numId w:val="82"/>
              </w:numPr>
              <w:spacing w:after="0" w:line="264" w:lineRule="auto"/>
              <w:jc w:val="both"/>
              <w:rPr>
                <w:rFonts w:cstheme="majorHAnsi"/>
                <w:sz w:val="24"/>
                <w:szCs w:val="24"/>
              </w:rPr>
            </w:pPr>
            <w:r>
              <w:rPr>
                <w:rFonts w:cstheme="majorHAnsi"/>
                <w:sz w:val="24"/>
                <w:szCs w:val="24"/>
              </w:rPr>
              <w:t>System appears a popup for user input information.</w:t>
            </w:r>
          </w:p>
          <w:p w:rsidR="00AC24DE" w:rsidRDefault="00AC24DE" w:rsidP="00016C35">
            <w:pPr>
              <w:pStyle w:val="ListParagraph"/>
              <w:numPr>
                <w:ilvl w:val="0"/>
                <w:numId w:val="82"/>
              </w:numPr>
              <w:spacing w:after="0" w:line="264" w:lineRule="auto"/>
              <w:jc w:val="both"/>
              <w:rPr>
                <w:rFonts w:cstheme="majorHAnsi"/>
                <w:sz w:val="24"/>
                <w:szCs w:val="24"/>
              </w:rPr>
            </w:pPr>
            <w:r>
              <w:rPr>
                <w:rFonts w:cstheme="majorHAnsi"/>
                <w:sz w:val="24"/>
                <w:szCs w:val="24"/>
              </w:rPr>
              <w:t>User input customer and collection address and click “Create” button.</w:t>
            </w:r>
          </w:p>
          <w:p w:rsidR="00AC24DE" w:rsidRDefault="00AC24DE" w:rsidP="00016C35">
            <w:pPr>
              <w:pStyle w:val="ListParagraph"/>
              <w:numPr>
                <w:ilvl w:val="0"/>
                <w:numId w:val="82"/>
              </w:numPr>
              <w:spacing w:after="0" w:line="264" w:lineRule="auto"/>
              <w:jc w:val="both"/>
              <w:rPr>
                <w:rFonts w:cstheme="majorHAnsi"/>
                <w:sz w:val="24"/>
                <w:szCs w:val="24"/>
              </w:rPr>
            </w:pPr>
            <w:r>
              <w:rPr>
                <w:rFonts w:cstheme="majorHAnsi"/>
                <w:sz w:val="24"/>
                <w:szCs w:val="24"/>
              </w:rPr>
              <w:t>System redirect to “Add Order to Request” page.</w:t>
            </w:r>
          </w:p>
          <w:p w:rsidR="00AC24DE" w:rsidRDefault="00AC24DE" w:rsidP="00016C35">
            <w:pPr>
              <w:pStyle w:val="ListParagraph"/>
              <w:numPr>
                <w:ilvl w:val="0"/>
                <w:numId w:val="82"/>
              </w:numPr>
              <w:spacing w:after="0" w:line="264" w:lineRule="auto"/>
              <w:jc w:val="both"/>
              <w:rPr>
                <w:rFonts w:cstheme="majorHAnsi"/>
                <w:sz w:val="24"/>
                <w:szCs w:val="24"/>
              </w:rPr>
            </w:pPr>
            <w:r>
              <w:rPr>
                <w:rFonts w:cstheme="majorHAnsi"/>
                <w:sz w:val="24"/>
                <w:szCs w:val="24"/>
              </w:rPr>
              <w:t>User clicks “Add new Orders”, inputs information (Receiver Name, Receiver Phone Number, City/Province, District, Ward, Address, Delivery Option, Payment Type, Amount to collected and Note) and clicks “Create” button.</w:t>
            </w:r>
          </w:p>
          <w:p w:rsidR="00AC24DE" w:rsidRDefault="00AC24DE" w:rsidP="00016C35">
            <w:pPr>
              <w:pStyle w:val="ListParagraph"/>
              <w:numPr>
                <w:ilvl w:val="0"/>
                <w:numId w:val="82"/>
              </w:numPr>
              <w:spacing w:after="0" w:line="264" w:lineRule="auto"/>
              <w:jc w:val="both"/>
              <w:rPr>
                <w:rFonts w:cstheme="majorHAnsi"/>
                <w:sz w:val="24"/>
                <w:szCs w:val="24"/>
              </w:rPr>
            </w:pPr>
            <w:r>
              <w:rPr>
                <w:rFonts w:cstheme="majorHAnsi"/>
                <w:sz w:val="24"/>
                <w:szCs w:val="24"/>
              </w:rPr>
              <w:t>User clicks “Add new Item”, inputs information (Item, Quantity, Fragile, High Value, Size, Weight and Note) and clicks “Create” button.</w:t>
            </w:r>
          </w:p>
          <w:p w:rsidR="00AC24DE" w:rsidRDefault="00AC24DE" w:rsidP="00016C35">
            <w:pPr>
              <w:pStyle w:val="ListParagraph"/>
              <w:numPr>
                <w:ilvl w:val="0"/>
                <w:numId w:val="82"/>
              </w:numPr>
              <w:spacing w:after="0" w:line="264" w:lineRule="auto"/>
              <w:jc w:val="both"/>
              <w:rPr>
                <w:rFonts w:cstheme="majorHAnsi"/>
                <w:sz w:val="24"/>
                <w:szCs w:val="24"/>
              </w:rPr>
            </w:pPr>
            <w:r>
              <w:rPr>
                <w:rFonts w:cstheme="majorHAnsi"/>
                <w:sz w:val="24"/>
                <w:szCs w:val="24"/>
              </w:rPr>
              <w:t>User clicks “Submit Request”.</w:t>
            </w:r>
          </w:p>
          <w:p w:rsidR="00AC24DE" w:rsidRDefault="00AC24DE" w:rsidP="00016C35">
            <w:pPr>
              <w:pStyle w:val="ListParagraph"/>
              <w:numPr>
                <w:ilvl w:val="0"/>
                <w:numId w:val="82"/>
              </w:numPr>
              <w:spacing w:after="0" w:line="264" w:lineRule="auto"/>
              <w:jc w:val="both"/>
              <w:rPr>
                <w:rFonts w:cstheme="majorHAnsi"/>
                <w:sz w:val="24"/>
                <w:szCs w:val="24"/>
              </w:rPr>
            </w:pPr>
            <w:r>
              <w:rPr>
                <w:rFonts w:cstheme="majorHAnsi"/>
                <w:sz w:val="24"/>
                <w:szCs w:val="24"/>
              </w:rPr>
              <w:t>System will create new request with order, item were inputted.</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In step 3, user can import file excel with template of company, system will show all order, item in that and user just click “Submit Request”</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inputs require information</w:t>
            </w:r>
            <w:r>
              <w:rPr>
                <w:sz w:val="20"/>
                <w:szCs w:val="20"/>
              </w:rPr>
              <w:t xml:space="preserve"> </w:t>
            </w:r>
            <w:r>
              <w:rPr>
                <w:rFonts w:cstheme="majorHAnsi"/>
                <w:sz w:val="24"/>
                <w:szCs w:val="24"/>
              </w:rPr>
              <w:t xml:space="preserve">(Receiver Name, Receiver Phone Number, City/Province, District, Address, Delivery Option, Payment Type, Amount to collected, Item, Quantity, Size and Weight) is invalid </w:t>
            </w:r>
            <w:r>
              <w:rPr>
                <w:rFonts w:cstheme="majorHAnsi"/>
                <w:sz w:val="24"/>
                <w:szCs w:val="24"/>
              </w:rPr>
              <w:lastRenderedPageBreak/>
              <w:t>format or missed require information, the system will notify and require input again.</w:t>
            </w:r>
          </w:p>
          <w:p w:rsidR="00AC24DE" w:rsidRDefault="00AC24DE">
            <w:pPr>
              <w:spacing w:line="240" w:lineRule="auto"/>
              <w:ind w:left="2340" w:hanging="2340"/>
              <w:jc w:val="both"/>
              <w:rPr>
                <w:rFonts w:cstheme="majorHAnsi"/>
                <w:sz w:val="24"/>
                <w:szCs w:val="24"/>
              </w:rPr>
            </w:pPr>
            <w:r>
              <w:rPr>
                <w:rFonts w:cstheme="majorHAnsi"/>
                <w:sz w:val="24"/>
                <w:szCs w:val="24"/>
              </w:rPr>
              <w:t xml:space="preserve">                                       When user click “Submit Request” while have not at least item in order, the system will appear a notification “One or more orders contain no item”.</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rPr>
          <w:rFonts w:cstheme="majorHAnsi"/>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t>Filter Requests</w:t>
      </w:r>
    </w:p>
    <w:p w:rsidR="00AC24DE" w:rsidRDefault="00AC24DE" w:rsidP="00AC24DE">
      <w:pPr>
        <w:rPr>
          <w:rFonts w:cstheme="majorHAnsi"/>
          <w:b/>
          <w:sz w:val="24"/>
          <w:szCs w:val="24"/>
        </w:rPr>
      </w:pPr>
      <w:r>
        <w:rPr>
          <w:rFonts w:cstheme="majorHAnsi"/>
          <w:b/>
          <w:noProof/>
          <w:sz w:val="24"/>
          <w:szCs w:val="24"/>
          <w:lang w:eastAsia="ja-JP"/>
        </w:rPr>
        <w:drawing>
          <wp:inline distT="0" distB="0" distL="0" distR="0" wp14:anchorId="05CC7D7E" wp14:editId="10F70572">
            <wp:extent cx="5781675" cy="1314450"/>
            <wp:effectExtent l="0" t="0" r="9525" b="0"/>
            <wp:docPr id="71" name="Picture 71"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Kim\Desktop\Untitl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675" cy="13144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FILTER REQUESTS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UC02.2</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Filter Request</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filters requests.</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filter requests.</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requests, user click “Filter” button.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Requests is filtered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83"/>
              </w:numPr>
              <w:spacing w:after="0" w:line="264" w:lineRule="auto"/>
              <w:jc w:val="both"/>
              <w:rPr>
                <w:rFonts w:cstheme="majorHAnsi"/>
                <w:sz w:val="24"/>
                <w:szCs w:val="24"/>
              </w:rPr>
            </w:pPr>
            <w:r>
              <w:rPr>
                <w:rFonts w:cstheme="majorHAnsi"/>
                <w:sz w:val="24"/>
                <w:szCs w:val="24"/>
              </w:rPr>
              <w:t>In main page of requests, user selects conditions (status, start date, end date) and clicks “Filter” button.</w:t>
            </w:r>
          </w:p>
          <w:p w:rsidR="00AC24DE" w:rsidRDefault="00AC24DE" w:rsidP="00016C35">
            <w:pPr>
              <w:pStyle w:val="ListParagraph"/>
              <w:numPr>
                <w:ilvl w:val="0"/>
                <w:numId w:val="83"/>
              </w:numPr>
              <w:spacing w:after="0" w:line="264" w:lineRule="auto"/>
              <w:jc w:val="both"/>
              <w:rPr>
                <w:rFonts w:cstheme="majorHAnsi"/>
                <w:sz w:val="24"/>
                <w:szCs w:val="24"/>
              </w:rPr>
            </w:pPr>
            <w:r>
              <w:rPr>
                <w:rFonts w:cstheme="majorHAnsi"/>
                <w:sz w:val="24"/>
                <w:szCs w:val="24"/>
              </w:rPr>
              <w:t>System will show requests tally with conditions.</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lastRenderedPageBreak/>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rPr>
          <w:rFonts w:cstheme="majorHAnsi"/>
          <w:b/>
          <w:sz w:val="24"/>
          <w:szCs w:val="24"/>
        </w:rPr>
      </w:pPr>
    </w:p>
    <w:p w:rsidR="00AC24DE" w:rsidRDefault="00AC24DE" w:rsidP="00AC24DE">
      <w:pPr>
        <w:rPr>
          <w:rFonts w:cstheme="majorHAnsi"/>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t>Approve Requests</w:t>
      </w:r>
    </w:p>
    <w:p w:rsidR="00AC24DE" w:rsidRDefault="00AC24DE" w:rsidP="00AC24DE">
      <w:pPr>
        <w:rPr>
          <w:rFonts w:cstheme="majorHAnsi"/>
          <w:sz w:val="24"/>
          <w:szCs w:val="24"/>
        </w:rPr>
      </w:pPr>
      <w:r>
        <w:rPr>
          <w:rFonts w:cstheme="majorHAnsi"/>
          <w:noProof/>
          <w:sz w:val="24"/>
          <w:szCs w:val="24"/>
          <w:lang w:eastAsia="ja-JP"/>
        </w:rPr>
        <w:drawing>
          <wp:inline distT="0" distB="0" distL="0" distR="0" wp14:anchorId="6F98A281" wp14:editId="4D9F22A1">
            <wp:extent cx="5734050" cy="1676400"/>
            <wp:effectExtent l="0" t="0" r="0" b="0"/>
            <wp:docPr id="70" name="Picture 70"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Kim\Desktop\Untitl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r>
        <w:rPr>
          <w:rFonts w:cstheme="majorHAnsi"/>
          <w:sz w:val="24"/>
          <w:szCs w:val="24"/>
        </w:rPr>
        <w:t xml:space="preserve"> </w:t>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APPROVE REQUESTS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UC02.3</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Approve Requests</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approve request.</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approve request.</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requests, user click “Approve Request” icon of “New” status.</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Request was approved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84"/>
              </w:numPr>
              <w:spacing w:after="0" w:line="264" w:lineRule="auto"/>
              <w:jc w:val="both"/>
              <w:rPr>
                <w:rFonts w:cstheme="majorHAnsi"/>
                <w:sz w:val="24"/>
                <w:szCs w:val="24"/>
              </w:rPr>
            </w:pPr>
            <w:r>
              <w:rPr>
                <w:rFonts w:cstheme="majorHAnsi"/>
                <w:sz w:val="24"/>
                <w:szCs w:val="24"/>
              </w:rPr>
              <w:t>In main page of requests, user click “Approve Request” icon of “New” status.</w:t>
            </w:r>
          </w:p>
          <w:p w:rsidR="00AC24DE" w:rsidRDefault="00AC24DE" w:rsidP="00016C35">
            <w:pPr>
              <w:pStyle w:val="ListParagraph"/>
              <w:numPr>
                <w:ilvl w:val="0"/>
                <w:numId w:val="84"/>
              </w:numPr>
              <w:spacing w:after="0" w:line="264" w:lineRule="auto"/>
              <w:jc w:val="both"/>
              <w:rPr>
                <w:rFonts w:cstheme="majorHAnsi"/>
                <w:sz w:val="24"/>
                <w:szCs w:val="24"/>
              </w:rPr>
            </w:pPr>
            <w:r>
              <w:rPr>
                <w:rFonts w:cstheme="majorHAnsi"/>
                <w:sz w:val="24"/>
                <w:szCs w:val="24"/>
              </w:rPr>
              <w:t>System will redirect to “Approve Request” page.</w:t>
            </w:r>
          </w:p>
          <w:p w:rsidR="00AC24DE" w:rsidRDefault="00AC24DE" w:rsidP="00016C35">
            <w:pPr>
              <w:pStyle w:val="ListParagraph"/>
              <w:numPr>
                <w:ilvl w:val="0"/>
                <w:numId w:val="84"/>
              </w:numPr>
              <w:spacing w:after="0" w:line="264" w:lineRule="auto"/>
              <w:jc w:val="both"/>
              <w:rPr>
                <w:rFonts w:cstheme="majorHAnsi"/>
                <w:sz w:val="24"/>
                <w:szCs w:val="24"/>
              </w:rPr>
            </w:pPr>
            <w:r>
              <w:rPr>
                <w:rFonts w:cstheme="majorHAnsi"/>
                <w:sz w:val="24"/>
                <w:szCs w:val="24"/>
              </w:rPr>
              <w:t>User inputs “Due Date” and “Fee” for Order and clicks “Approve Order” icon.</w:t>
            </w:r>
          </w:p>
          <w:p w:rsidR="00AC24DE" w:rsidRDefault="00AC24DE" w:rsidP="00016C35">
            <w:pPr>
              <w:pStyle w:val="ListParagraph"/>
              <w:numPr>
                <w:ilvl w:val="0"/>
                <w:numId w:val="84"/>
              </w:numPr>
              <w:spacing w:after="0" w:line="264" w:lineRule="auto"/>
              <w:jc w:val="both"/>
              <w:rPr>
                <w:rFonts w:cstheme="majorHAnsi"/>
                <w:sz w:val="24"/>
                <w:szCs w:val="24"/>
              </w:rPr>
            </w:pPr>
            <w:r>
              <w:rPr>
                <w:rFonts w:cstheme="majorHAnsi"/>
                <w:sz w:val="24"/>
                <w:szCs w:val="24"/>
              </w:rPr>
              <w:t>User clicks “Approve Request” button.</w:t>
            </w:r>
          </w:p>
          <w:p w:rsidR="00AC24DE" w:rsidRDefault="00AC24DE" w:rsidP="00016C35">
            <w:pPr>
              <w:pStyle w:val="ListParagraph"/>
              <w:numPr>
                <w:ilvl w:val="0"/>
                <w:numId w:val="84"/>
              </w:numPr>
              <w:spacing w:after="0" w:line="264" w:lineRule="auto"/>
              <w:jc w:val="both"/>
              <w:rPr>
                <w:rFonts w:cstheme="majorHAnsi"/>
                <w:sz w:val="24"/>
                <w:szCs w:val="24"/>
              </w:rPr>
            </w:pPr>
            <w:r>
              <w:rPr>
                <w:rFonts w:cstheme="majorHAnsi"/>
                <w:sz w:val="24"/>
                <w:szCs w:val="24"/>
              </w:rPr>
              <w:t>System will change status of that request become “Approved”</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 xml:space="preserve">When status of request is not “New”, the “Approve Request” icon will </w:t>
            </w:r>
            <w:r>
              <w:rPr>
                <w:rFonts w:cstheme="majorHAnsi"/>
                <w:sz w:val="24"/>
                <w:szCs w:val="24"/>
              </w:rPr>
              <w:lastRenderedPageBreak/>
              <w:t>be hidden.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rPr>
          <w:rFonts w:cstheme="majorHAnsi"/>
          <w:sz w:val="24"/>
          <w:szCs w:val="24"/>
        </w:rPr>
      </w:pPr>
    </w:p>
    <w:p w:rsidR="00AC24DE" w:rsidRDefault="00AC24DE" w:rsidP="00AC24DE">
      <w:pPr>
        <w:spacing w:after="0" w:line="240" w:lineRule="auto"/>
        <w:rPr>
          <w:rFonts w:cstheme="majorHAnsi"/>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t>Add New Order</w:t>
      </w:r>
    </w:p>
    <w:p w:rsidR="00AC24DE" w:rsidRDefault="00AC24DE" w:rsidP="00AC24DE">
      <w:pPr>
        <w:jc w:val="center"/>
        <w:rPr>
          <w:rFonts w:cstheme="majorHAnsi"/>
          <w:sz w:val="24"/>
          <w:szCs w:val="24"/>
        </w:rPr>
      </w:pPr>
      <w:r>
        <w:rPr>
          <w:rFonts w:cstheme="majorHAnsi"/>
          <w:noProof/>
          <w:sz w:val="24"/>
          <w:szCs w:val="24"/>
          <w:lang w:eastAsia="ja-JP"/>
        </w:rPr>
        <w:drawing>
          <wp:inline distT="0" distB="0" distL="0" distR="0" wp14:anchorId="6D004663" wp14:editId="3E99443E">
            <wp:extent cx="5791200" cy="1343025"/>
            <wp:effectExtent l="0" t="0" r="0" b="9525"/>
            <wp:docPr id="69" name="Picture 69"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Kim\Desktop\Untitl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0" cy="134302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ADD NEW ORDER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UC02.4</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Add New Order</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add new order.</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add new order.</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“Add Order to Request” page, user clicks “Add new Order” button.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Order is added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85"/>
              </w:numPr>
              <w:spacing w:after="0" w:line="264" w:lineRule="auto"/>
              <w:jc w:val="both"/>
              <w:rPr>
                <w:rFonts w:cstheme="majorHAnsi"/>
                <w:sz w:val="24"/>
                <w:szCs w:val="24"/>
              </w:rPr>
            </w:pPr>
            <w:r>
              <w:rPr>
                <w:rFonts w:cstheme="majorHAnsi"/>
                <w:sz w:val="24"/>
                <w:szCs w:val="24"/>
              </w:rPr>
              <w:t>In main page of requests, user click “Edit” icon of “Draft” status.</w:t>
            </w:r>
          </w:p>
          <w:p w:rsidR="00AC24DE" w:rsidRDefault="00AC24DE" w:rsidP="00016C35">
            <w:pPr>
              <w:pStyle w:val="ListParagraph"/>
              <w:numPr>
                <w:ilvl w:val="0"/>
                <w:numId w:val="85"/>
              </w:numPr>
              <w:spacing w:after="0" w:line="264" w:lineRule="auto"/>
              <w:jc w:val="both"/>
              <w:rPr>
                <w:rFonts w:cstheme="majorHAnsi"/>
                <w:sz w:val="24"/>
                <w:szCs w:val="24"/>
              </w:rPr>
            </w:pPr>
            <w:r>
              <w:rPr>
                <w:rFonts w:cstheme="majorHAnsi"/>
                <w:sz w:val="24"/>
                <w:szCs w:val="24"/>
              </w:rPr>
              <w:t>System will redirect to “Add Order to Request” page.</w:t>
            </w:r>
          </w:p>
          <w:p w:rsidR="00AC24DE" w:rsidRDefault="00AC24DE" w:rsidP="00016C35">
            <w:pPr>
              <w:pStyle w:val="ListParagraph"/>
              <w:numPr>
                <w:ilvl w:val="0"/>
                <w:numId w:val="85"/>
              </w:numPr>
              <w:spacing w:after="0" w:line="264" w:lineRule="auto"/>
              <w:jc w:val="both"/>
              <w:rPr>
                <w:rFonts w:cstheme="majorHAnsi"/>
                <w:sz w:val="24"/>
                <w:szCs w:val="24"/>
              </w:rPr>
            </w:pPr>
            <w:r>
              <w:rPr>
                <w:rFonts w:cstheme="majorHAnsi"/>
                <w:sz w:val="24"/>
                <w:szCs w:val="24"/>
              </w:rPr>
              <w:t>User clicks “Add new Order” button.</w:t>
            </w:r>
          </w:p>
          <w:p w:rsidR="00AC24DE" w:rsidRDefault="00AC24DE" w:rsidP="00016C35">
            <w:pPr>
              <w:pStyle w:val="ListParagraph"/>
              <w:numPr>
                <w:ilvl w:val="0"/>
                <w:numId w:val="85"/>
              </w:numPr>
              <w:spacing w:after="0" w:line="264" w:lineRule="auto"/>
              <w:jc w:val="both"/>
              <w:rPr>
                <w:rFonts w:cstheme="majorHAnsi"/>
                <w:sz w:val="24"/>
                <w:szCs w:val="24"/>
              </w:rPr>
            </w:pPr>
            <w:r>
              <w:rPr>
                <w:rFonts w:cstheme="majorHAnsi"/>
                <w:sz w:val="24"/>
                <w:szCs w:val="24"/>
              </w:rPr>
              <w:t>System appears a popup for user input information (Receiver Name, Receiver Phone Number, City/Province, District, Ward, Address, Delivery Option, Payment Type, Amount to collected and Note).</w:t>
            </w:r>
          </w:p>
          <w:p w:rsidR="00AC24DE" w:rsidRDefault="00AC24DE" w:rsidP="00016C35">
            <w:pPr>
              <w:pStyle w:val="ListParagraph"/>
              <w:numPr>
                <w:ilvl w:val="0"/>
                <w:numId w:val="85"/>
              </w:numPr>
              <w:spacing w:after="0" w:line="264" w:lineRule="auto"/>
              <w:jc w:val="both"/>
              <w:rPr>
                <w:rFonts w:cstheme="majorHAnsi"/>
                <w:sz w:val="24"/>
                <w:szCs w:val="24"/>
              </w:rPr>
            </w:pPr>
            <w:r>
              <w:rPr>
                <w:rFonts w:cstheme="majorHAnsi"/>
                <w:sz w:val="24"/>
                <w:szCs w:val="24"/>
              </w:rPr>
              <w:t>User inputs information and click “Create” button.</w:t>
            </w:r>
          </w:p>
          <w:p w:rsidR="00AC24DE" w:rsidRDefault="00AC24DE" w:rsidP="00016C35">
            <w:pPr>
              <w:pStyle w:val="ListParagraph"/>
              <w:numPr>
                <w:ilvl w:val="0"/>
                <w:numId w:val="85"/>
              </w:numPr>
              <w:spacing w:after="0" w:line="264" w:lineRule="auto"/>
              <w:jc w:val="both"/>
              <w:rPr>
                <w:rFonts w:cstheme="majorHAnsi"/>
                <w:sz w:val="24"/>
                <w:szCs w:val="24"/>
              </w:rPr>
            </w:pPr>
            <w:r>
              <w:rPr>
                <w:rFonts w:cstheme="majorHAnsi"/>
                <w:sz w:val="24"/>
                <w:szCs w:val="24"/>
              </w:rPr>
              <w:t>System will create new order with that information.</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lastRenderedPageBreak/>
              <w:t>Exceptions:</w:t>
            </w:r>
            <w:r>
              <w:rPr>
                <w:rFonts w:cstheme="majorHAnsi"/>
                <w:sz w:val="24"/>
                <w:szCs w:val="24"/>
              </w:rPr>
              <w:tab/>
              <w:t>When inputs require information (Receiver Name, Receiver Phone Number, City/Province, District, Address, Delivery Option, Payment Type and Amount to collected) is invalid format or missed require information, the system will notify and require input again.</w:t>
            </w:r>
          </w:p>
          <w:p w:rsidR="00AC24DE" w:rsidRDefault="00AC24DE">
            <w:pPr>
              <w:spacing w:line="240" w:lineRule="auto"/>
              <w:ind w:left="2340" w:hanging="2340"/>
              <w:jc w:val="both"/>
              <w:rPr>
                <w:rFonts w:cstheme="majorHAnsi"/>
                <w:sz w:val="24"/>
                <w:szCs w:val="24"/>
              </w:rPr>
            </w:pPr>
            <w:r>
              <w:rPr>
                <w:rFonts w:cstheme="majorHAnsi"/>
                <w:sz w:val="24"/>
                <w:szCs w:val="24"/>
              </w:rPr>
              <w:t xml:space="preserve">                                       When status of collection plan is not “Draft”, the “Edit”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jc w:val="center"/>
        <w:rPr>
          <w:rFonts w:cstheme="majorHAnsi"/>
          <w:sz w:val="24"/>
          <w:szCs w:val="24"/>
        </w:rPr>
      </w:pPr>
    </w:p>
    <w:p w:rsidR="00AC24DE" w:rsidRDefault="00AC24DE" w:rsidP="00AC24DE">
      <w:pPr>
        <w:spacing w:after="0" w:line="240" w:lineRule="auto"/>
        <w:rPr>
          <w:rFonts w:cstheme="majorHAnsi"/>
          <w:sz w:val="24"/>
          <w:szCs w:val="24"/>
        </w:rPr>
      </w:pPr>
    </w:p>
    <w:p w:rsidR="00AC24DE" w:rsidRDefault="00AC24DE" w:rsidP="00AC24DE">
      <w:pPr>
        <w:rPr>
          <w:rFonts w:cstheme="majorHAnsi"/>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t>Edit Order</w:t>
      </w:r>
    </w:p>
    <w:p w:rsidR="00AC24DE" w:rsidRDefault="00AC24DE" w:rsidP="00AC24DE">
      <w:pPr>
        <w:jc w:val="center"/>
        <w:rPr>
          <w:rFonts w:cstheme="majorHAnsi"/>
          <w:b/>
          <w:sz w:val="24"/>
          <w:szCs w:val="24"/>
        </w:rPr>
      </w:pPr>
      <w:r>
        <w:rPr>
          <w:rFonts w:cstheme="majorHAnsi"/>
          <w:b/>
          <w:noProof/>
          <w:sz w:val="24"/>
          <w:szCs w:val="24"/>
          <w:lang w:eastAsia="ja-JP"/>
        </w:rPr>
        <w:drawing>
          <wp:inline distT="0" distB="0" distL="0" distR="0" wp14:anchorId="18DBD72B" wp14:editId="44DA3B87">
            <wp:extent cx="5791200" cy="1181100"/>
            <wp:effectExtent l="0" t="0" r="0" b="0"/>
            <wp:docPr id="68" name="Picture 68"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Kim\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0" cy="118110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EDIT ORDER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UC02.5</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Edit Order</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edit order.</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edit order.</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“Add Order to Request” page, user clicks “Edit Order” icon of that order.</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Order is edited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86"/>
              </w:numPr>
              <w:spacing w:after="0" w:line="264" w:lineRule="auto"/>
              <w:jc w:val="both"/>
              <w:rPr>
                <w:rFonts w:cstheme="majorHAnsi"/>
                <w:sz w:val="24"/>
                <w:szCs w:val="24"/>
              </w:rPr>
            </w:pPr>
            <w:r>
              <w:rPr>
                <w:rFonts w:cstheme="majorHAnsi"/>
                <w:sz w:val="24"/>
                <w:szCs w:val="24"/>
              </w:rPr>
              <w:t>In main page of requests, user click “Edit” icon of “Draft” status.</w:t>
            </w:r>
          </w:p>
          <w:p w:rsidR="00AC24DE" w:rsidRDefault="00AC24DE" w:rsidP="00016C35">
            <w:pPr>
              <w:pStyle w:val="ListParagraph"/>
              <w:numPr>
                <w:ilvl w:val="0"/>
                <w:numId w:val="86"/>
              </w:numPr>
              <w:spacing w:after="0" w:line="264" w:lineRule="auto"/>
              <w:jc w:val="both"/>
              <w:rPr>
                <w:rFonts w:cstheme="majorHAnsi"/>
                <w:sz w:val="24"/>
                <w:szCs w:val="24"/>
              </w:rPr>
            </w:pPr>
            <w:r>
              <w:rPr>
                <w:rFonts w:cstheme="majorHAnsi"/>
                <w:sz w:val="24"/>
                <w:szCs w:val="24"/>
              </w:rPr>
              <w:t>System will redirect to “Add Order to Request” page.</w:t>
            </w:r>
          </w:p>
          <w:p w:rsidR="00AC24DE" w:rsidRDefault="00AC24DE" w:rsidP="00016C35">
            <w:pPr>
              <w:pStyle w:val="ListParagraph"/>
              <w:numPr>
                <w:ilvl w:val="0"/>
                <w:numId w:val="86"/>
              </w:numPr>
              <w:spacing w:after="0" w:line="264" w:lineRule="auto"/>
              <w:jc w:val="both"/>
              <w:rPr>
                <w:rFonts w:cstheme="majorHAnsi"/>
                <w:sz w:val="24"/>
                <w:szCs w:val="24"/>
              </w:rPr>
            </w:pPr>
            <w:r>
              <w:rPr>
                <w:rFonts w:cstheme="majorHAnsi"/>
                <w:sz w:val="24"/>
                <w:szCs w:val="24"/>
              </w:rPr>
              <w:t>User clicks “Edit Order” icon of that order.</w:t>
            </w:r>
          </w:p>
          <w:p w:rsidR="00AC24DE" w:rsidRDefault="00AC24DE" w:rsidP="00016C35">
            <w:pPr>
              <w:pStyle w:val="ListParagraph"/>
              <w:numPr>
                <w:ilvl w:val="0"/>
                <w:numId w:val="86"/>
              </w:numPr>
              <w:spacing w:after="0" w:line="264" w:lineRule="auto"/>
              <w:jc w:val="both"/>
              <w:rPr>
                <w:rFonts w:cstheme="majorHAnsi"/>
                <w:sz w:val="24"/>
                <w:szCs w:val="24"/>
              </w:rPr>
            </w:pPr>
            <w:r>
              <w:rPr>
                <w:rFonts w:cstheme="majorHAnsi"/>
                <w:sz w:val="24"/>
                <w:szCs w:val="24"/>
              </w:rPr>
              <w:lastRenderedPageBreak/>
              <w:t>System appears a popup for user input information again.</w:t>
            </w:r>
          </w:p>
          <w:p w:rsidR="00AC24DE" w:rsidRDefault="00AC24DE" w:rsidP="00016C35">
            <w:pPr>
              <w:pStyle w:val="ListParagraph"/>
              <w:numPr>
                <w:ilvl w:val="0"/>
                <w:numId w:val="86"/>
              </w:numPr>
              <w:spacing w:after="0" w:line="264" w:lineRule="auto"/>
              <w:jc w:val="both"/>
              <w:rPr>
                <w:rFonts w:cstheme="majorHAnsi"/>
                <w:sz w:val="24"/>
                <w:szCs w:val="24"/>
              </w:rPr>
            </w:pPr>
            <w:r>
              <w:rPr>
                <w:rFonts w:cstheme="majorHAnsi"/>
                <w:sz w:val="24"/>
                <w:szCs w:val="24"/>
              </w:rPr>
              <w:t>User inputs information (Receiver Name, Receiver Phone Number, City/Province, District, Ward, Address, Delivery Option, Payment Type, Amount to collected and Note) and clicks “OK” button to edit.</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status of collection plan is not “Draft”, the “Edit”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                                          </w:t>
            </w:r>
            <w:r>
              <w:rPr>
                <w:rFonts w:cstheme="majorHAnsi"/>
                <w:sz w:val="24"/>
                <w:szCs w:val="24"/>
              </w:rPr>
              <w:t>When inputs require information (Receiver Name, Receiver Phone Number, City/Province, District, Address, Delivery Option, Payment Type and Amount to collected) is invalid format or missed require information, the system will notify and require input again.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jc w:val="center"/>
        <w:rPr>
          <w:rFonts w:cstheme="majorHAnsi"/>
          <w:b/>
          <w:sz w:val="24"/>
          <w:szCs w:val="24"/>
        </w:rPr>
      </w:pPr>
    </w:p>
    <w:p w:rsidR="00AC24DE" w:rsidRDefault="00AC24DE" w:rsidP="00AC24DE">
      <w:pPr>
        <w:pStyle w:val="Heading4"/>
        <w:ind w:left="1080"/>
        <w:rPr>
          <w:rFonts w:ascii="Calibri" w:hAnsi="Calibri" w:cstheme="majorHAnsi"/>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t>Add New Item</w:t>
      </w:r>
    </w:p>
    <w:p w:rsidR="00AC24DE" w:rsidRDefault="00AC24DE" w:rsidP="00AC24DE">
      <w:pPr>
        <w:jc w:val="center"/>
        <w:rPr>
          <w:rFonts w:cstheme="majorHAnsi"/>
          <w:sz w:val="24"/>
          <w:szCs w:val="24"/>
        </w:rPr>
      </w:pPr>
      <w:r>
        <w:rPr>
          <w:rFonts w:cstheme="majorHAnsi"/>
          <w:noProof/>
          <w:sz w:val="24"/>
          <w:szCs w:val="24"/>
          <w:lang w:eastAsia="ja-JP"/>
        </w:rPr>
        <w:drawing>
          <wp:inline distT="0" distB="0" distL="0" distR="0" wp14:anchorId="032A78A6" wp14:editId="0F631A2D">
            <wp:extent cx="5791200" cy="1543050"/>
            <wp:effectExtent l="0" t="0" r="0" b="0"/>
            <wp:docPr id="67" name="Picture 67"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Kim\Desktop\Untitl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1543050"/>
                    </a:xfrm>
                    <a:prstGeom prst="rect">
                      <a:avLst/>
                    </a:prstGeom>
                    <a:noFill/>
                    <a:ln>
                      <a:noFill/>
                    </a:ln>
                  </pic:spPr>
                </pic:pic>
              </a:graphicData>
            </a:graphic>
          </wp:inline>
        </w:drawing>
      </w:r>
      <w:r>
        <w:rPr>
          <w:rFonts w:cstheme="majorHAnsi"/>
          <w:sz w:val="24"/>
          <w:szCs w:val="24"/>
        </w:rPr>
        <w:t xml:space="preserve"> </w:t>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ADD NEW ITEM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UC02.6</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Add New Item</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add new item.</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t>U</w:t>
            </w:r>
            <w:r>
              <w:rPr>
                <w:rFonts w:cstheme="majorHAnsi"/>
                <w:sz w:val="24"/>
                <w:szCs w:val="24"/>
              </w:rPr>
              <w:t>ser can add new item.</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“Add Order to Request” page, user clicks “Add New Item” icon of that order.</w:t>
            </w:r>
          </w:p>
          <w:p w:rsidR="00AC24DE" w:rsidRDefault="00AC24DE">
            <w:pPr>
              <w:spacing w:line="240" w:lineRule="auto"/>
              <w:ind w:left="2340" w:hanging="2340"/>
              <w:rPr>
                <w:rFonts w:cstheme="majorHAnsi"/>
                <w:sz w:val="24"/>
                <w:szCs w:val="24"/>
              </w:rPr>
            </w:pPr>
            <w:r>
              <w:rPr>
                <w:rFonts w:cstheme="majorHAnsi"/>
                <w:b/>
                <w:sz w:val="24"/>
                <w:szCs w:val="24"/>
              </w:rPr>
              <w:lastRenderedPageBreak/>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Item is added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87"/>
              </w:numPr>
              <w:spacing w:after="0" w:line="264" w:lineRule="auto"/>
              <w:jc w:val="both"/>
              <w:rPr>
                <w:rFonts w:cstheme="majorHAnsi"/>
                <w:sz w:val="24"/>
                <w:szCs w:val="24"/>
              </w:rPr>
            </w:pPr>
            <w:r>
              <w:rPr>
                <w:rFonts w:cstheme="majorHAnsi"/>
                <w:sz w:val="24"/>
                <w:szCs w:val="24"/>
              </w:rPr>
              <w:t>In main page of requests, user click “Edit” icon of “Draft” status.</w:t>
            </w:r>
          </w:p>
          <w:p w:rsidR="00AC24DE" w:rsidRDefault="00AC24DE" w:rsidP="00016C35">
            <w:pPr>
              <w:pStyle w:val="ListParagraph"/>
              <w:numPr>
                <w:ilvl w:val="0"/>
                <w:numId w:val="87"/>
              </w:numPr>
              <w:spacing w:after="0" w:line="264" w:lineRule="auto"/>
              <w:jc w:val="both"/>
              <w:rPr>
                <w:rFonts w:cstheme="majorHAnsi"/>
                <w:sz w:val="24"/>
                <w:szCs w:val="24"/>
              </w:rPr>
            </w:pPr>
            <w:r>
              <w:rPr>
                <w:rFonts w:cstheme="majorHAnsi"/>
                <w:sz w:val="24"/>
                <w:szCs w:val="24"/>
              </w:rPr>
              <w:t>System will redirect to “Add Order to Request” page.</w:t>
            </w:r>
          </w:p>
          <w:p w:rsidR="00AC24DE" w:rsidRDefault="00AC24DE" w:rsidP="00016C35">
            <w:pPr>
              <w:pStyle w:val="ListParagraph"/>
              <w:numPr>
                <w:ilvl w:val="0"/>
                <w:numId w:val="87"/>
              </w:numPr>
              <w:spacing w:after="0" w:line="264" w:lineRule="auto"/>
              <w:jc w:val="both"/>
              <w:rPr>
                <w:rFonts w:cstheme="majorHAnsi"/>
                <w:sz w:val="24"/>
                <w:szCs w:val="24"/>
              </w:rPr>
            </w:pPr>
            <w:r>
              <w:rPr>
                <w:rFonts w:cstheme="majorHAnsi"/>
                <w:sz w:val="24"/>
                <w:szCs w:val="24"/>
              </w:rPr>
              <w:t>User clicks “Add New Item” icon of that order.</w:t>
            </w:r>
          </w:p>
          <w:p w:rsidR="00AC24DE" w:rsidRDefault="00AC24DE" w:rsidP="00016C35">
            <w:pPr>
              <w:pStyle w:val="ListParagraph"/>
              <w:numPr>
                <w:ilvl w:val="0"/>
                <w:numId w:val="87"/>
              </w:numPr>
              <w:spacing w:after="0" w:line="264" w:lineRule="auto"/>
              <w:jc w:val="both"/>
              <w:rPr>
                <w:rFonts w:cstheme="majorHAnsi"/>
                <w:sz w:val="24"/>
                <w:szCs w:val="24"/>
              </w:rPr>
            </w:pPr>
            <w:r>
              <w:rPr>
                <w:rFonts w:cstheme="majorHAnsi"/>
                <w:sz w:val="24"/>
                <w:szCs w:val="24"/>
              </w:rPr>
              <w:t>System appears a popup to input.</w:t>
            </w:r>
          </w:p>
          <w:p w:rsidR="00AC24DE" w:rsidRDefault="00AC24DE" w:rsidP="00016C35">
            <w:pPr>
              <w:pStyle w:val="ListParagraph"/>
              <w:numPr>
                <w:ilvl w:val="0"/>
                <w:numId w:val="87"/>
              </w:numPr>
              <w:spacing w:after="0" w:line="264" w:lineRule="auto"/>
              <w:jc w:val="both"/>
              <w:rPr>
                <w:rFonts w:cstheme="majorHAnsi"/>
                <w:sz w:val="24"/>
                <w:szCs w:val="24"/>
              </w:rPr>
            </w:pPr>
            <w:r>
              <w:rPr>
                <w:rFonts w:cstheme="majorHAnsi"/>
                <w:sz w:val="24"/>
                <w:szCs w:val="24"/>
              </w:rPr>
              <w:t>User inputs information (Item, Quantity, Fragile, High Value, Size, Weight and Note) and clicks “Create” button.</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status of collection plan is not “Draft”, the “Edit”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                                           </w:t>
            </w:r>
            <w:r>
              <w:rPr>
                <w:rFonts w:cstheme="majorHAnsi"/>
                <w:sz w:val="24"/>
                <w:szCs w:val="24"/>
              </w:rPr>
              <w:t>When inputs require information (Item, Quantity, Size and Weight) is invalid format or missed require information, the system will notify and require input again.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jc w:val="center"/>
        <w:rPr>
          <w:rFonts w:cstheme="majorHAnsi"/>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t>View Request Detail</w:t>
      </w:r>
    </w:p>
    <w:p w:rsidR="00AC24DE" w:rsidRDefault="00AC24DE" w:rsidP="00AC24DE">
      <w:pPr>
        <w:jc w:val="center"/>
        <w:rPr>
          <w:rFonts w:cstheme="majorHAnsi"/>
          <w:sz w:val="24"/>
          <w:szCs w:val="24"/>
        </w:rPr>
      </w:pPr>
      <w:r>
        <w:rPr>
          <w:rFonts w:cstheme="majorHAnsi"/>
          <w:noProof/>
          <w:sz w:val="24"/>
          <w:szCs w:val="24"/>
          <w:lang w:eastAsia="ja-JP"/>
        </w:rPr>
        <w:drawing>
          <wp:inline distT="0" distB="0" distL="0" distR="0" wp14:anchorId="67EFE7B8" wp14:editId="79997799">
            <wp:extent cx="5791200" cy="1266825"/>
            <wp:effectExtent l="0" t="0" r="0" b="9525"/>
            <wp:docPr id="63" name="Picture 63"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Kim\Desktop\Untitl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126682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VIEW REQUEST DETAIL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UC02.7</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View Request Detail</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view request detail.</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view request detail.</w:t>
            </w:r>
          </w:p>
          <w:p w:rsidR="00AC24DE" w:rsidRDefault="00AC24DE">
            <w:pPr>
              <w:spacing w:line="240" w:lineRule="auto"/>
              <w:ind w:left="2340" w:hanging="2340"/>
              <w:rPr>
                <w:rFonts w:cstheme="majorHAnsi"/>
                <w:sz w:val="24"/>
                <w:szCs w:val="24"/>
              </w:rPr>
            </w:pPr>
            <w:r>
              <w:rPr>
                <w:rFonts w:cstheme="majorHAnsi"/>
                <w:b/>
                <w:sz w:val="24"/>
                <w:szCs w:val="24"/>
              </w:rPr>
              <w:lastRenderedPageBreak/>
              <w:t>Triggers:</w:t>
            </w:r>
            <w:r>
              <w:rPr>
                <w:rFonts w:cstheme="majorHAnsi"/>
                <w:b/>
                <w:sz w:val="24"/>
                <w:szCs w:val="24"/>
              </w:rPr>
              <w:tab/>
            </w:r>
            <w:r>
              <w:rPr>
                <w:rFonts w:cstheme="majorHAnsi"/>
                <w:sz w:val="24"/>
                <w:szCs w:val="24"/>
              </w:rPr>
              <w:t>In main page of requests, user click “View request detail” icon.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User will view request detail.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88"/>
              </w:numPr>
              <w:spacing w:after="0" w:line="264" w:lineRule="auto"/>
              <w:jc w:val="both"/>
              <w:rPr>
                <w:rFonts w:cstheme="majorHAnsi"/>
                <w:sz w:val="24"/>
                <w:szCs w:val="24"/>
              </w:rPr>
            </w:pPr>
            <w:r>
              <w:rPr>
                <w:rFonts w:cstheme="majorHAnsi"/>
                <w:sz w:val="24"/>
                <w:szCs w:val="24"/>
              </w:rPr>
              <w:t>In main page of request, user clicks “View request detail” icon.</w:t>
            </w:r>
          </w:p>
          <w:p w:rsidR="00AC24DE" w:rsidRDefault="00AC24DE" w:rsidP="00016C35">
            <w:pPr>
              <w:pStyle w:val="ListParagraph"/>
              <w:numPr>
                <w:ilvl w:val="0"/>
                <w:numId w:val="88"/>
              </w:numPr>
              <w:spacing w:after="0" w:line="264" w:lineRule="auto"/>
              <w:jc w:val="both"/>
              <w:rPr>
                <w:rFonts w:cstheme="majorHAnsi"/>
                <w:sz w:val="24"/>
                <w:szCs w:val="24"/>
              </w:rPr>
            </w:pPr>
            <w:r>
              <w:rPr>
                <w:rFonts w:cstheme="majorHAnsi"/>
                <w:sz w:val="24"/>
                <w:szCs w:val="24"/>
              </w:rPr>
              <w:t>System will redirect to “Request Details” page with request information, orders and items.</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jc w:val="center"/>
        <w:rPr>
          <w:rFonts w:cstheme="majorHAnsi"/>
          <w:sz w:val="24"/>
          <w:szCs w:val="24"/>
        </w:rPr>
      </w:pPr>
    </w:p>
    <w:p w:rsidR="00AC24DE" w:rsidRDefault="00AC24DE" w:rsidP="00AC24DE">
      <w:pPr>
        <w:rPr>
          <w:rFonts w:cstheme="majorHAnsi"/>
          <w:sz w:val="24"/>
          <w:szCs w:val="24"/>
        </w:rPr>
      </w:pPr>
    </w:p>
    <w:p w:rsidR="00AC24DE" w:rsidRDefault="00AC24DE" w:rsidP="00AC24DE">
      <w:pPr>
        <w:rPr>
          <w:rFonts w:cstheme="majorHAnsi"/>
          <w:b/>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t>Cancel Request</w:t>
      </w:r>
    </w:p>
    <w:p w:rsidR="00AC24DE" w:rsidRDefault="00AC24DE" w:rsidP="00AC24DE">
      <w:pPr>
        <w:rPr>
          <w:rFonts w:cstheme="majorHAnsi"/>
          <w:sz w:val="24"/>
          <w:szCs w:val="24"/>
        </w:rPr>
      </w:pPr>
      <w:r>
        <w:rPr>
          <w:rFonts w:cstheme="majorHAnsi"/>
          <w:noProof/>
          <w:sz w:val="24"/>
          <w:szCs w:val="24"/>
          <w:lang w:eastAsia="ja-JP"/>
        </w:rPr>
        <w:drawing>
          <wp:inline distT="0" distB="0" distL="0" distR="0" wp14:anchorId="0F8E2F28" wp14:editId="5CB3CDB2">
            <wp:extent cx="5848350" cy="1304925"/>
            <wp:effectExtent l="0" t="0" r="0" b="9525"/>
            <wp:docPr id="62" name="Picture 62"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Kim\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8350" cy="1304925"/>
                    </a:xfrm>
                    <a:prstGeom prst="rect">
                      <a:avLst/>
                    </a:prstGeom>
                    <a:noFill/>
                    <a:ln>
                      <a:noFill/>
                    </a:ln>
                  </pic:spPr>
                </pic:pic>
              </a:graphicData>
            </a:graphic>
          </wp:inline>
        </w:drawing>
      </w:r>
      <w:r>
        <w:rPr>
          <w:rFonts w:cstheme="majorHAnsi"/>
          <w:sz w:val="24"/>
          <w:szCs w:val="24"/>
        </w:rPr>
        <w:t xml:space="preserve"> </w:t>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CANCEL REQUEST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UC02.8</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Cancel Request</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cancel request.</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cancel request.</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requests, user click “Cancel” icon.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lastRenderedPageBreak/>
              <w:t>Post-conditions:</w:t>
            </w:r>
            <w:r>
              <w:rPr>
                <w:rFonts w:cstheme="majorHAnsi"/>
                <w:sz w:val="24"/>
                <w:szCs w:val="24"/>
              </w:rPr>
              <w:tab/>
              <w:t>Request will be canceled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89"/>
              </w:numPr>
              <w:spacing w:after="0" w:line="264" w:lineRule="auto"/>
              <w:jc w:val="both"/>
              <w:rPr>
                <w:rFonts w:cstheme="majorHAnsi"/>
                <w:sz w:val="24"/>
                <w:szCs w:val="24"/>
              </w:rPr>
            </w:pPr>
            <w:r>
              <w:rPr>
                <w:rFonts w:cstheme="majorHAnsi"/>
                <w:sz w:val="24"/>
                <w:szCs w:val="24"/>
              </w:rPr>
              <w:t>In main page of request, user clicks “Cancel” icon of that request.</w:t>
            </w:r>
          </w:p>
          <w:p w:rsidR="00AC24DE" w:rsidRDefault="00AC24DE" w:rsidP="00016C35">
            <w:pPr>
              <w:pStyle w:val="ListParagraph"/>
              <w:numPr>
                <w:ilvl w:val="0"/>
                <w:numId w:val="89"/>
              </w:numPr>
              <w:spacing w:after="0" w:line="264" w:lineRule="auto"/>
              <w:jc w:val="both"/>
              <w:rPr>
                <w:rFonts w:cstheme="majorHAnsi"/>
                <w:sz w:val="24"/>
                <w:szCs w:val="24"/>
              </w:rPr>
            </w:pPr>
            <w:r>
              <w:rPr>
                <w:rFonts w:cstheme="majorHAnsi"/>
                <w:sz w:val="24"/>
                <w:szCs w:val="24"/>
              </w:rPr>
              <w:t>System will appear a confirm box to confirm again.</w:t>
            </w:r>
          </w:p>
          <w:p w:rsidR="00AC24DE" w:rsidRDefault="00AC24DE" w:rsidP="00016C35">
            <w:pPr>
              <w:pStyle w:val="ListParagraph"/>
              <w:numPr>
                <w:ilvl w:val="0"/>
                <w:numId w:val="89"/>
              </w:numPr>
              <w:spacing w:after="0" w:line="264" w:lineRule="auto"/>
              <w:jc w:val="both"/>
              <w:rPr>
                <w:rFonts w:cstheme="majorHAnsi"/>
                <w:sz w:val="24"/>
                <w:szCs w:val="24"/>
              </w:rPr>
            </w:pPr>
            <w:r>
              <w:rPr>
                <w:rFonts w:cstheme="majorHAnsi"/>
                <w:sz w:val="24"/>
                <w:szCs w:val="24"/>
              </w:rPr>
              <w:t>User clicks “OK” button to cancel.</w:t>
            </w:r>
          </w:p>
          <w:p w:rsidR="00AC24DE" w:rsidRDefault="00AC24DE" w:rsidP="00016C35">
            <w:pPr>
              <w:pStyle w:val="ListParagraph"/>
              <w:numPr>
                <w:ilvl w:val="0"/>
                <w:numId w:val="89"/>
              </w:numPr>
              <w:spacing w:after="0" w:line="264" w:lineRule="auto"/>
              <w:jc w:val="both"/>
              <w:rPr>
                <w:rFonts w:cstheme="majorHAnsi"/>
                <w:sz w:val="24"/>
                <w:szCs w:val="24"/>
              </w:rPr>
            </w:pPr>
            <w:r>
              <w:rPr>
                <w:rFonts w:cstheme="majorHAnsi"/>
                <w:sz w:val="24"/>
                <w:szCs w:val="24"/>
              </w:rPr>
              <w:t>System will delete that request out of request list.</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t>Approve Order</w:t>
      </w:r>
    </w:p>
    <w:p w:rsidR="00AC24DE" w:rsidRDefault="00AC24DE" w:rsidP="00AC24DE">
      <w:r>
        <w:rPr>
          <w:noProof/>
          <w:lang w:eastAsia="ja-JP"/>
        </w:rPr>
        <w:drawing>
          <wp:inline distT="0" distB="0" distL="0" distR="0" wp14:anchorId="78E72065" wp14:editId="55D2B0C3">
            <wp:extent cx="5105400" cy="182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5400" cy="182880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APPROVE ORDER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UC02.9</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Approve Order</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approve order.</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approve order.</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requests, user click “Approve Request” icon of “New” status.</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Order was approved successful.</w:t>
            </w:r>
          </w:p>
          <w:p w:rsidR="00AC24DE" w:rsidRDefault="00AC24DE">
            <w:pPr>
              <w:spacing w:line="240" w:lineRule="auto"/>
              <w:rPr>
                <w:rFonts w:cstheme="majorHAnsi"/>
                <w:sz w:val="24"/>
                <w:szCs w:val="24"/>
              </w:rPr>
            </w:pPr>
            <w:r>
              <w:rPr>
                <w:rFonts w:cstheme="majorHAnsi"/>
                <w:b/>
                <w:sz w:val="24"/>
                <w:szCs w:val="24"/>
              </w:rPr>
              <w:lastRenderedPageBreak/>
              <w:t>Main Success Scenario:</w:t>
            </w:r>
          </w:p>
          <w:p w:rsidR="00AC24DE" w:rsidRDefault="00AC24DE" w:rsidP="00016C35">
            <w:pPr>
              <w:pStyle w:val="ListParagraph"/>
              <w:numPr>
                <w:ilvl w:val="0"/>
                <w:numId w:val="90"/>
              </w:numPr>
              <w:spacing w:after="0" w:line="264" w:lineRule="auto"/>
              <w:jc w:val="both"/>
              <w:rPr>
                <w:rFonts w:cstheme="majorHAnsi"/>
                <w:sz w:val="24"/>
                <w:szCs w:val="24"/>
              </w:rPr>
            </w:pPr>
            <w:r>
              <w:rPr>
                <w:rFonts w:cstheme="majorHAnsi"/>
                <w:sz w:val="24"/>
                <w:szCs w:val="24"/>
              </w:rPr>
              <w:t>In main page of requests, user click “Approve Request” icon of “New” status.</w:t>
            </w:r>
          </w:p>
          <w:p w:rsidR="00AC24DE" w:rsidRDefault="00AC24DE" w:rsidP="00016C35">
            <w:pPr>
              <w:pStyle w:val="ListParagraph"/>
              <w:numPr>
                <w:ilvl w:val="0"/>
                <w:numId w:val="90"/>
              </w:numPr>
              <w:spacing w:after="0" w:line="264" w:lineRule="auto"/>
              <w:jc w:val="both"/>
              <w:rPr>
                <w:rFonts w:cstheme="majorHAnsi"/>
                <w:sz w:val="24"/>
                <w:szCs w:val="24"/>
              </w:rPr>
            </w:pPr>
            <w:r>
              <w:rPr>
                <w:rFonts w:cstheme="majorHAnsi"/>
                <w:sz w:val="24"/>
                <w:szCs w:val="24"/>
              </w:rPr>
              <w:t>System will redirect to “Approve Request” page.</w:t>
            </w:r>
          </w:p>
          <w:p w:rsidR="00AC24DE" w:rsidRDefault="00AC24DE" w:rsidP="00016C35">
            <w:pPr>
              <w:pStyle w:val="ListParagraph"/>
              <w:numPr>
                <w:ilvl w:val="0"/>
                <w:numId w:val="90"/>
              </w:numPr>
              <w:spacing w:after="0" w:line="264" w:lineRule="auto"/>
              <w:jc w:val="both"/>
              <w:rPr>
                <w:rFonts w:cstheme="majorHAnsi"/>
                <w:sz w:val="24"/>
                <w:szCs w:val="24"/>
              </w:rPr>
            </w:pPr>
            <w:r>
              <w:rPr>
                <w:rFonts w:cstheme="majorHAnsi"/>
                <w:sz w:val="24"/>
                <w:szCs w:val="24"/>
              </w:rPr>
              <w:t>User inputs “Due Date” and “Fee” for Order and clicks “Approve Order” icon.</w:t>
            </w:r>
          </w:p>
          <w:p w:rsidR="00AC24DE" w:rsidRDefault="00AC24DE" w:rsidP="00016C35">
            <w:pPr>
              <w:pStyle w:val="ListParagraph"/>
              <w:numPr>
                <w:ilvl w:val="0"/>
                <w:numId w:val="90"/>
              </w:numPr>
              <w:spacing w:after="0" w:line="264" w:lineRule="auto"/>
              <w:jc w:val="both"/>
              <w:rPr>
                <w:rFonts w:cstheme="majorHAnsi"/>
                <w:sz w:val="24"/>
                <w:szCs w:val="24"/>
              </w:rPr>
            </w:pPr>
            <w:r>
              <w:rPr>
                <w:rFonts w:cstheme="majorHAnsi"/>
                <w:sz w:val="24"/>
                <w:szCs w:val="24"/>
              </w:rPr>
              <w:t>System will change status of that order become “Approved”.</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status of request is not “New”, the “Approve Request”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t>Edit Item</w:t>
      </w:r>
    </w:p>
    <w:p w:rsidR="00AC24DE" w:rsidRDefault="00AC24DE" w:rsidP="00AC24DE">
      <w:r>
        <w:rPr>
          <w:noProof/>
          <w:lang w:eastAsia="ja-JP"/>
        </w:rPr>
        <w:drawing>
          <wp:inline distT="0" distB="0" distL="0" distR="0" wp14:anchorId="0ED3FC3D" wp14:editId="75806A00">
            <wp:extent cx="5791200" cy="1438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143827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EDIT ITEM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UC02.10</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Edit Item</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edit item.</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edit item.</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“Add Order to Request” page, user clicks “Edit Item” icon of that item.</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Item is edited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91"/>
              </w:numPr>
              <w:spacing w:after="0" w:line="264" w:lineRule="auto"/>
              <w:jc w:val="both"/>
              <w:rPr>
                <w:rFonts w:cstheme="majorHAnsi"/>
                <w:sz w:val="24"/>
                <w:szCs w:val="24"/>
              </w:rPr>
            </w:pPr>
            <w:r>
              <w:rPr>
                <w:rFonts w:cstheme="majorHAnsi"/>
                <w:sz w:val="24"/>
                <w:szCs w:val="24"/>
              </w:rPr>
              <w:t>In main page of requests, user click “Edit” icon of “Draft” status.</w:t>
            </w:r>
          </w:p>
          <w:p w:rsidR="00AC24DE" w:rsidRDefault="00AC24DE" w:rsidP="00016C35">
            <w:pPr>
              <w:pStyle w:val="ListParagraph"/>
              <w:numPr>
                <w:ilvl w:val="0"/>
                <w:numId w:val="91"/>
              </w:numPr>
              <w:spacing w:after="0" w:line="264" w:lineRule="auto"/>
              <w:jc w:val="both"/>
              <w:rPr>
                <w:rFonts w:cstheme="majorHAnsi"/>
                <w:sz w:val="24"/>
                <w:szCs w:val="24"/>
              </w:rPr>
            </w:pPr>
            <w:r>
              <w:rPr>
                <w:rFonts w:cstheme="majorHAnsi"/>
                <w:sz w:val="24"/>
                <w:szCs w:val="24"/>
              </w:rPr>
              <w:lastRenderedPageBreak/>
              <w:t>System will redirect to “Add Order to Request” page.</w:t>
            </w:r>
          </w:p>
          <w:p w:rsidR="00AC24DE" w:rsidRDefault="00AC24DE" w:rsidP="00016C35">
            <w:pPr>
              <w:pStyle w:val="ListParagraph"/>
              <w:numPr>
                <w:ilvl w:val="0"/>
                <w:numId w:val="91"/>
              </w:numPr>
              <w:spacing w:after="0" w:line="264" w:lineRule="auto"/>
              <w:jc w:val="both"/>
              <w:rPr>
                <w:rFonts w:cstheme="majorHAnsi"/>
                <w:sz w:val="24"/>
                <w:szCs w:val="24"/>
              </w:rPr>
            </w:pPr>
            <w:r>
              <w:rPr>
                <w:rFonts w:cstheme="majorHAnsi"/>
                <w:sz w:val="24"/>
                <w:szCs w:val="24"/>
              </w:rPr>
              <w:t>User clicks “Edit Item” icon of that item.</w:t>
            </w:r>
          </w:p>
          <w:p w:rsidR="00AC24DE" w:rsidRDefault="00AC24DE" w:rsidP="00016C35">
            <w:pPr>
              <w:pStyle w:val="ListParagraph"/>
              <w:numPr>
                <w:ilvl w:val="0"/>
                <w:numId w:val="91"/>
              </w:numPr>
              <w:spacing w:after="0" w:line="264" w:lineRule="auto"/>
              <w:jc w:val="both"/>
              <w:rPr>
                <w:rFonts w:cstheme="majorHAnsi"/>
                <w:sz w:val="24"/>
                <w:szCs w:val="24"/>
              </w:rPr>
            </w:pPr>
            <w:r>
              <w:rPr>
                <w:rFonts w:cstheme="majorHAnsi"/>
                <w:sz w:val="24"/>
                <w:szCs w:val="24"/>
              </w:rPr>
              <w:t>System appears a popup for user input information (Item, Quantity, Fragile, High Value, Size, Weight and Note) again.</w:t>
            </w:r>
          </w:p>
          <w:p w:rsidR="00AC24DE" w:rsidRDefault="00AC24DE" w:rsidP="00016C35">
            <w:pPr>
              <w:pStyle w:val="ListParagraph"/>
              <w:numPr>
                <w:ilvl w:val="0"/>
                <w:numId w:val="91"/>
              </w:numPr>
              <w:spacing w:after="0" w:line="264" w:lineRule="auto"/>
              <w:jc w:val="both"/>
              <w:rPr>
                <w:rFonts w:cstheme="majorHAnsi"/>
                <w:sz w:val="24"/>
                <w:szCs w:val="24"/>
              </w:rPr>
            </w:pPr>
            <w:r>
              <w:rPr>
                <w:rFonts w:cstheme="majorHAnsi"/>
                <w:sz w:val="24"/>
                <w:szCs w:val="24"/>
              </w:rPr>
              <w:t>User click “OK” button to cancel.</w:t>
            </w:r>
          </w:p>
          <w:p w:rsidR="00AC24DE" w:rsidRDefault="00AC24DE" w:rsidP="00016C35">
            <w:pPr>
              <w:pStyle w:val="ListParagraph"/>
              <w:numPr>
                <w:ilvl w:val="0"/>
                <w:numId w:val="91"/>
              </w:numPr>
              <w:spacing w:after="0" w:line="264" w:lineRule="auto"/>
              <w:jc w:val="both"/>
              <w:rPr>
                <w:rFonts w:cstheme="majorHAnsi"/>
                <w:sz w:val="24"/>
                <w:szCs w:val="24"/>
              </w:rPr>
            </w:pPr>
            <w:r>
              <w:rPr>
                <w:rFonts w:cstheme="majorHAnsi"/>
                <w:sz w:val="24"/>
                <w:szCs w:val="24"/>
              </w:rPr>
              <w:t>System will update new item information in item list.</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status of collection plan is not “Draft”, the “Edit”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                                           </w:t>
            </w:r>
            <w:r>
              <w:rPr>
                <w:rFonts w:cstheme="majorHAnsi"/>
                <w:sz w:val="24"/>
                <w:szCs w:val="24"/>
              </w:rPr>
              <w:t>When inputs require information (Item, Quantity, Size and Weight) is invalid format or missed require information, the system will notify and require input again.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t>Cancel Item</w:t>
      </w:r>
    </w:p>
    <w:p w:rsidR="00AC24DE" w:rsidRDefault="00AC24DE" w:rsidP="00AC24DE">
      <w:pPr>
        <w:pStyle w:val="Heading4"/>
        <w:ind w:left="510"/>
        <w:rPr>
          <w:rFonts w:ascii="Calibri" w:hAnsi="Calibri" w:cstheme="majorHAnsi"/>
          <w:sz w:val="24"/>
          <w:szCs w:val="24"/>
        </w:rPr>
      </w:pPr>
      <w:r>
        <w:rPr>
          <w:rFonts w:ascii="Calibri" w:hAnsi="Calibri" w:cstheme="majorHAnsi"/>
          <w:b w:val="0"/>
          <w:i w:val="0"/>
          <w:noProof/>
          <w:sz w:val="24"/>
          <w:szCs w:val="24"/>
          <w:lang w:eastAsia="ja-JP"/>
        </w:rPr>
        <w:drawing>
          <wp:inline distT="0" distB="0" distL="0" distR="0" wp14:anchorId="5A6F8AE5" wp14:editId="043047A4">
            <wp:extent cx="578167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1675" cy="1514475"/>
                    </a:xfrm>
                    <a:prstGeom prst="rect">
                      <a:avLst/>
                    </a:prstGeom>
                    <a:noFill/>
                    <a:ln>
                      <a:noFill/>
                    </a:ln>
                  </pic:spPr>
                </pic:pic>
              </a:graphicData>
            </a:graphic>
          </wp:inline>
        </w:drawing>
      </w:r>
    </w:p>
    <w:p w:rsidR="00AC24DE" w:rsidRDefault="00AC24DE" w:rsidP="00AC24DE">
      <w:pPr>
        <w:rPr>
          <w:rFonts w:cstheme="majorHAnsi"/>
          <w:sz w:val="24"/>
          <w:szCs w:val="24"/>
        </w:rPr>
      </w:pP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CANCEL ITEM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UC02.11</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Cancel Item</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cancel item.</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cancel item.</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“Add Order to Request” page, user click “Cancel” icon.</w:t>
            </w:r>
          </w:p>
          <w:p w:rsidR="00AC24DE" w:rsidRDefault="00AC24DE">
            <w:pPr>
              <w:spacing w:line="240" w:lineRule="auto"/>
              <w:ind w:left="2340" w:hanging="2340"/>
              <w:rPr>
                <w:rFonts w:cstheme="majorHAnsi"/>
                <w:sz w:val="24"/>
                <w:szCs w:val="24"/>
              </w:rPr>
            </w:pPr>
            <w:r>
              <w:rPr>
                <w:rFonts w:cstheme="majorHAnsi"/>
                <w:b/>
                <w:sz w:val="24"/>
                <w:szCs w:val="24"/>
              </w:rPr>
              <w:lastRenderedPageBreak/>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Item will be canceled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92"/>
              </w:numPr>
              <w:spacing w:after="0" w:line="264" w:lineRule="auto"/>
              <w:jc w:val="both"/>
              <w:rPr>
                <w:rFonts w:cstheme="majorHAnsi"/>
                <w:sz w:val="24"/>
                <w:szCs w:val="24"/>
              </w:rPr>
            </w:pPr>
            <w:r>
              <w:rPr>
                <w:rFonts w:cstheme="majorHAnsi"/>
                <w:sz w:val="24"/>
                <w:szCs w:val="24"/>
              </w:rPr>
              <w:t>In main page of requests, user click “Edit” icon of “Draft” status.</w:t>
            </w:r>
          </w:p>
          <w:p w:rsidR="00AC24DE" w:rsidRDefault="00AC24DE" w:rsidP="00016C35">
            <w:pPr>
              <w:pStyle w:val="ListParagraph"/>
              <w:numPr>
                <w:ilvl w:val="0"/>
                <w:numId w:val="92"/>
              </w:numPr>
              <w:spacing w:after="0" w:line="264" w:lineRule="auto"/>
              <w:jc w:val="both"/>
              <w:rPr>
                <w:rFonts w:cstheme="majorHAnsi"/>
                <w:sz w:val="24"/>
                <w:szCs w:val="24"/>
              </w:rPr>
            </w:pPr>
            <w:r>
              <w:rPr>
                <w:rFonts w:cstheme="majorHAnsi"/>
                <w:sz w:val="24"/>
                <w:szCs w:val="24"/>
              </w:rPr>
              <w:t>System will redirect to “Add Order to Request” page.</w:t>
            </w:r>
          </w:p>
          <w:p w:rsidR="00AC24DE" w:rsidRDefault="00AC24DE" w:rsidP="00016C35">
            <w:pPr>
              <w:pStyle w:val="ListParagraph"/>
              <w:numPr>
                <w:ilvl w:val="0"/>
                <w:numId w:val="92"/>
              </w:numPr>
              <w:spacing w:after="0" w:line="264" w:lineRule="auto"/>
              <w:jc w:val="both"/>
              <w:rPr>
                <w:rFonts w:cstheme="majorHAnsi"/>
                <w:sz w:val="24"/>
                <w:szCs w:val="24"/>
              </w:rPr>
            </w:pPr>
            <w:r>
              <w:rPr>
                <w:rFonts w:cstheme="majorHAnsi"/>
                <w:sz w:val="24"/>
                <w:szCs w:val="24"/>
              </w:rPr>
              <w:t>User clicks “Delete” icon of that item.</w:t>
            </w:r>
          </w:p>
          <w:p w:rsidR="00AC24DE" w:rsidRDefault="00AC24DE" w:rsidP="00016C35">
            <w:pPr>
              <w:pStyle w:val="ListParagraph"/>
              <w:numPr>
                <w:ilvl w:val="0"/>
                <w:numId w:val="92"/>
              </w:numPr>
              <w:spacing w:after="0" w:line="264" w:lineRule="auto"/>
              <w:jc w:val="both"/>
              <w:rPr>
                <w:rFonts w:cstheme="majorHAnsi"/>
                <w:sz w:val="24"/>
                <w:szCs w:val="24"/>
              </w:rPr>
            </w:pPr>
            <w:r>
              <w:rPr>
                <w:rFonts w:cstheme="majorHAnsi"/>
                <w:sz w:val="24"/>
                <w:szCs w:val="24"/>
              </w:rPr>
              <w:t>System appears a confirm box to confirm again.</w:t>
            </w:r>
          </w:p>
          <w:p w:rsidR="00AC24DE" w:rsidRDefault="00AC24DE" w:rsidP="00016C35">
            <w:pPr>
              <w:pStyle w:val="ListParagraph"/>
              <w:numPr>
                <w:ilvl w:val="0"/>
                <w:numId w:val="92"/>
              </w:numPr>
              <w:spacing w:after="0" w:line="264" w:lineRule="auto"/>
              <w:jc w:val="both"/>
              <w:rPr>
                <w:rFonts w:cstheme="majorHAnsi"/>
                <w:sz w:val="24"/>
                <w:szCs w:val="24"/>
              </w:rPr>
            </w:pPr>
            <w:r>
              <w:rPr>
                <w:rFonts w:cstheme="majorHAnsi"/>
                <w:sz w:val="24"/>
                <w:szCs w:val="24"/>
              </w:rPr>
              <w:t>User clicks “OK” button to delete.</w:t>
            </w:r>
          </w:p>
          <w:p w:rsidR="00AC24DE" w:rsidRDefault="00AC24DE" w:rsidP="00016C35">
            <w:pPr>
              <w:pStyle w:val="ListParagraph"/>
              <w:numPr>
                <w:ilvl w:val="0"/>
                <w:numId w:val="92"/>
              </w:numPr>
              <w:spacing w:after="0" w:line="264" w:lineRule="auto"/>
              <w:jc w:val="both"/>
              <w:rPr>
                <w:rFonts w:cstheme="majorHAnsi"/>
                <w:sz w:val="24"/>
                <w:szCs w:val="24"/>
              </w:rPr>
            </w:pPr>
            <w:r>
              <w:rPr>
                <w:rFonts w:cstheme="majorHAnsi"/>
                <w:sz w:val="24"/>
                <w:szCs w:val="24"/>
              </w:rPr>
              <w:t>System will delete that item out of item list.</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In step 3, if user wants to cancel the process, user can clicks to “Cancel” button to back the main page of request.</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status of collection plan is not “Draft”, the “Edit”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rPr>
          <w:rFonts w:cstheme="majorHAnsi"/>
          <w:sz w:val="24"/>
          <w:szCs w:val="24"/>
        </w:rPr>
      </w:pPr>
    </w:p>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t>Reject Request</w:t>
      </w:r>
    </w:p>
    <w:p w:rsidR="00AC24DE" w:rsidRDefault="00AC24DE" w:rsidP="00AC24DE">
      <w:r>
        <w:rPr>
          <w:noProof/>
          <w:lang w:eastAsia="ja-JP"/>
        </w:rPr>
        <w:drawing>
          <wp:inline distT="0" distB="0" distL="0" distR="0" wp14:anchorId="4B3906E4" wp14:editId="65CA2806">
            <wp:extent cx="4048125" cy="17049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8125" cy="170497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eastAsia="MS Mincho" w:cstheme="majorHAnsi"/>
                <w:sz w:val="24"/>
                <w:szCs w:val="24"/>
                <w:lang w:eastAsia="ja-JP"/>
              </w:rPr>
            </w:pPr>
            <w:r>
              <w:rPr>
                <w:rFonts w:cstheme="majorHAnsi"/>
                <w:sz w:val="24"/>
                <w:szCs w:val="24"/>
              </w:rPr>
              <w:t>USE CASE – REJECT REQUEST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UC02.12</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Approve Order</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reject request.</w:t>
            </w:r>
          </w:p>
          <w:p w:rsidR="00AC24DE" w:rsidRDefault="00AC24DE">
            <w:pPr>
              <w:spacing w:line="240" w:lineRule="auto"/>
              <w:ind w:left="2340" w:hanging="2340"/>
              <w:rPr>
                <w:rFonts w:cstheme="majorHAnsi"/>
                <w:b/>
                <w:sz w:val="24"/>
                <w:szCs w:val="24"/>
              </w:rPr>
            </w:pPr>
            <w:r>
              <w:rPr>
                <w:rFonts w:cstheme="majorHAnsi"/>
                <w:b/>
                <w:sz w:val="24"/>
                <w:szCs w:val="24"/>
              </w:rPr>
              <w:lastRenderedPageBreak/>
              <w:t>Goal:</w:t>
            </w:r>
            <w:r>
              <w:rPr>
                <w:rFonts w:cstheme="majorHAnsi"/>
                <w:b/>
                <w:sz w:val="24"/>
                <w:szCs w:val="24"/>
              </w:rPr>
              <w:tab/>
            </w:r>
            <w:r>
              <w:rPr>
                <w:rFonts w:cstheme="majorHAnsi"/>
                <w:sz w:val="24"/>
                <w:szCs w:val="24"/>
              </w:rPr>
              <w:t>Office staff can reject request.</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“Approve Request” page, clicks “Reject Request” button.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Request was rejected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93"/>
              </w:numPr>
              <w:spacing w:after="0" w:line="264" w:lineRule="auto"/>
              <w:jc w:val="both"/>
              <w:rPr>
                <w:rFonts w:cstheme="majorHAnsi"/>
                <w:sz w:val="24"/>
                <w:szCs w:val="24"/>
              </w:rPr>
            </w:pPr>
            <w:r>
              <w:rPr>
                <w:rFonts w:cstheme="majorHAnsi"/>
                <w:sz w:val="24"/>
                <w:szCs w:val="24"/>
              </w:rPr>
              <w:t>In main page of requests, user click “Approve Request” icon of “New” status.</w:t>
            </w:r>
          </w:p>
          <w:p w:rsidR="00AC24DE" w:rsidRDefault="00AC24DE" w:rsidP="00016C35">
            <w:pPr>
              <w:pStyle w:val="ListParagraph"/>
              <w:numPr>
                <w:ilvl w:val="0"/>
                <w:numId w:val="93"/>
              </w:numPr>
              <w:spacing w:after="0" w:line="264" w:lineRule="auto"/>
              <w:jc w:val="both"/>
              <w:rPr>
                <w:rFonts w:cstheme="majorHAnsi"/>
                <w:sz w:val="24"/>
                <w:szCs w:val="24"/>
              </w:rPr>
            </w:pPr>
            <w:r>
              <w:rPr>
                <w:rFonts w:cstheme="majorHAnsi"/>
                <w:sz w:val="24"/>
                <w:szCs w:val="24"/>
              </w:rPr>
              <w:t>System will redirect to “Approve Request” page.</w:t>
            </w:r>
          </w:p>
          <w:p w:rsidR="00AC24DE" w:rsidRDefault="00AC24DE" w:rsidP="00016C35">
            <w:pPr>
              <w:pStyle w:val="ListParagraph"/>
              <w:numPr>
                <w:ilvl w:val="0"/>
                <w:numId w:val="93"/>
              </w:numPr>
              <w:spacing w:after="0" w:line="264" w:lineRule="auto"/>
              <w:jc w:val="both"/>
              <w:rPr>
                <w:rFonts w:cstheme="majorHAnsi"/>
                <w:sz w:val="24"/>
                <w:szCs w:val="24"/>
              </w:rPr>
            </w:pPr>
            <w:r>
              <w:rPr>
                <w:rFonts w:cstheme="majorHAnsi"/>
                <w:sz w:val="24"/>
                <w:szCs w:val="24"/>
              </w:rPr>
              <w:t>User clicks “Reject Request” button.</w:t>
            </w:r>
          </w:p>
          <w:p w:rsidR="00AC24DE" w:rsidRDefault="00AC24DE" w:rsidP="00016C35">
            <w:pPr>
              <w:pStyle w:val="ListParagraph"/>
              <w:numPr>
                <w:ilvl w:val="0"/>
                <w:numId w:val="93"/>
              </w:numPr>
              <w:spacing w:after="0" w:line="264" w:lineRule="auto"/>
              <w:jc w:val="both"/>
              <w:rPr>
                <w:rFonts w:cstheme="majorHAnsi"/>
                <w:sz w:val="24"/>
                <w:szCs w:val="24"/>
              </w:rPr>
            </w:pPr>
            <w:r>
              <w:rPr>
                <w:rFonts w:cstheme="majorHAnsi"/>
                <w:sz w:val="24"/>
                <w:szCs w:val="24"/>
              </w:rPr>
              <w:t>A confirm box appear to confirm again.</w:t>
            </w:r>
          </w:p>
          <w:p w:rsidR="00AC24DE" w:rsidRDefault="00AC24DE" w:rsidP="00016C35">
            <w:pPr>
              <w:pStyle w:val="ListParagraph"/>
              <w:numPr>
                <w:ilvl w:val="0"/>
                <w:numId w:val="93"/>
              </w:numPr>
              <w:spacing w:after="0" w:line="264" w:lineRule="auto"/>
              <w:jc w:val="both"/>
              <w:rPr>
                <w:rFonts w:cstheme="majorHAnsi"/>
                <w:sz w:val="24"/>
                <w:szCs w:val="24"/>
              </w:rPr>
            </w:pPr>
            <w:r>
              <w:rPr>
                <w:rFonts w:cstheme="majorHAnsi"/>
                <w:sz w:val="24"/>
                <w:szCs w:val="24"/>
              </w:rPr>
              <w:t>User clicks “OK” button to reject.</w:t>
            </w:r>
          </w:p>
          <w:p w:rsidR="00AC24DE" w:rsidRDefault="00AC24DE" w:rsidP="00016C35">
            <w:pPr>
              <w:pStyle w:val="ListParagraph"/>
              <w:numPr>
                <w:ilvl w:val="0"/>
                <w:numId w:val="93"/>
              </w:numPr>
              <w:spacing w:after="0" w:line="264" w:lineRule="auto"/>
              <w:jc w:val="both"/>
              <w:rPr>
                <w:rFonts w:cstheme="majorHAnsi"/>
                <w:sz w:val="24"/>
                <w:szCs w:val="24"/>
              </w:rPr>
            </w:pPr>
            <w:r>
              <w:rPr>
                <w:rFonts w:cstheme="majorHAnsi"/>
                <w:sz w:val="24"/>
                <w:szCs w:val="24"/>
              </w:rPr>
              <w:t>System will delete request out of request list.</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status of request is not “New”, the “Approve Request”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t>Reject Order</w:t>
      </w:r>
    </w:p>
    <w:p w:rsidR="00AC24DE" w:rsidRDefault="00AC24DE" w:rsidP="00AC24DE">
      <w:pPr>
        <w:pStyle w:val="Heading4"/>
        <w:rPr>
          <w:rFonts w:ascii="Calibri" w:hAnsi="Calibri" w:cstheme="majorHAnsi"/>
          <w:sz w:val="24"/>
          <w:szCs w:val="24"/>
        </w:rPr>
      </w:pPr>
      <w:r>
        <w:rPr>
          <w:rFonts w:ascii="Calibri" w:hAnsi="Calibri" w:cstheme="majorHAnsi"/>
          <w:b w:val="0"/>
          <w:i w:val="0"/>
          <w:noProof/>
          <w:sz w:val="24"/>
          <w:szCs w:val="24"/>
          <w:lang w:eastAsia="ja-JP"/>
        </w:rPr>
        <w:drawing>
          <wp:inline distT="0" distB="0" distL="0" distR="0" wp14:anchorId="176E6E29" wp14:editId="0284D7AA">
            <wp:extent cx="3962400" cy="1752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2400" cy="175260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REJECT ORDER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UC02.13</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Reject Order</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reject order.</w:t>
            </w:r>
          </w:p>
          <w:p w:rsidR="00AC24DE" w:rsidRDefault="00AC24DE">
            <w:pPr>
              <w:spacing w:line="240" w:lineRule="auto"/>
              <w:ind w:left="2340" w:hanging="2340"/>
              <w:rPr>
                <w:rFonts w:cstheme="majorHAnsi"/>
                <w:b/>
                <w:sz w:val="24"/>
                <w:szCs w:val="24"/>
              </w:rPr>
            </w:pPr>
            <w:r>
              <w:rPr>
                <w:rFonts w:cstheme="majorHAnsi"/>
                <w:b/>
                <w:sz w:val="24"/>
                <w:szCs w:val="24"/>
              </w:rPr>
              <w:lastRenderedPageBreak/>
              <w:t>Goal:</w:t>
            </w:r>
            <w:r>
              <w:rPr>
                <w:rFonts w:cstheme="majorHAnsi"/>
                <w:b/>
                <w:sz w:val="24"/>
                <w:szCs w:val="24"/>
              </w:rPr>
              <w:tab/>
            </w:r>
            <w:r>
              <w:rPr>
                <w:rFonts w:cstheme="majorHAnsi"/>
                <w:sz w:val="24"/>
                <w:szCs w:val="24"/>
              </w:rPr>
              <w:t>Office staff can reject order.</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“Approve Request” page, clicks “Reject Order” icon.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Order was rejected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94"/>
              </w:numPr>
              <w:spacing w:after="120" w:line="264" w:lineRule="auto"/>
              <w:jc w:val="both"/>
              <w:rPr>
                <w:rFonts w:cstheme="majorHAnsi"/>
                <w:sz w:val="24"/>
                <w:szCs w:val="24"/>
              </w:rPr>
            </w:pPr>
            <w:r>
              <w:rPr>
                <w:rFonts w:cstheme="majorHAnsi"/>
                <w:sz w:val="24"/>
                <w:szCs w:val="24"/>
              </w:rPr>
              <w:t>In main page of requests, user click “Approve Request” icon of “New” status.</w:t>
            </w:r>
          </w:p>
          <w:p w:rsidR="00AC24DE" w:rsidRDefault="00AC24DE" w:rsidP="00016C35">
            <w:pPr>
              <w:pStyle w:val="ListParagraph"/>
              <w:numPr>
                <w:ilvl w:val="0"/>
                <w:numId w:val="94"/>
              </w:numPr>
              <w:spacing w:after="120" w:line="264" w:lineRule="auto"/>
              <w:jc w:val="both"/>
              <w:rPr>
                <w:rFonts w:cstheme="majorHAnsi"/>
                <w:sz w:val="24"/>
                <w:szCs w:val="24"/>
              </w:rPr>
            </w:pPr>
            <w:r>
              <w:rPr>
                <w:rFonts w:cstheme="majorHAnsi"/>
                <w:sz w:val="24"/>
                <w:szCs w:val="24"/>
              </w:rPr>
              <w:t>System will redirect to “Approve Request” page.</w:t>
            </w:r>
          </w:p>
          <w:p w:rsidR="00AC24DE" w:rsidRDefault="00AC24DE" w:rsidP="00016C35">
            <w:pPr>
              <w:pStyle w:val="ListParagraph"/>
              <w:numPr>
                <w:ilvl w:val="0"/>
                <w:numId w:val="94"/>
              </w:numPr>
              <w:spacing w:after="120" w:line="264" w:lineRule="auto"/>
              <w:jc w:val="both"/>
              <w:rPr>
                <w:rFonts w:cstheme="majorHAnsi"/>
                <w:sz w:val="24"/>
                <w:szCs w:val="24"/>
              </w:rPr>
            </w:pPr>
            <w:r>
              <w:rPr>
                <w:rFonts w:cstheme="majorHAnsi"/>
                <w:sz w:val="24"/>
                <w:szCs w:val="24"/>
              </w:rPr>
              <w:t>User clicks “Reject Order” icon.</w:t>
            </w:r>
          </w:p>
          <w:p w:rsidR="00AC24DE" w:rsidRDefault="00AC24DE" w:rsidP="00016C35">
            <w:pPr>
              <w:pStyle w:val="ListParagraph"/>
              <w:numPr>
                <w:ilvl w:val="0"/>
                <w:numId w:val="94"/>
              </w:numPr>
              <w:spacing w:after="120" w:line="264" w:lineRule="auto"/>
              <w:jc w:val="both"/>
              <w:rPr>
                <w:rFonts w:cstheme="majorHAnsi"/>
                <w:sz w:val="24"/>
                <w:szCs w:val="24"/>
              </w:rPr>
            </w:pPr>
            <w:r>
              <w:rPr>
                <w:rFonts w:cstheme="majorHAnsi"/>
                <w:sz w:val="24"/>
                <w:szCs w:val="24"/>
              </w:rPr>
              <w:t>A confirm box appear to confirm again.</w:t>
            </w:r>
          </w:p>
          <w:p w:rsidR="00AC24DE" w:rsidRDefault="00AC24DE" w:rsidP="00016C35">
            <w:pPr>
              <w:pStyle w:val="ListParagraph"/>
              <w:numPr>
                <w:ilvl w:val="0"/>
                <w:numId w:val="94"/>
              </w:numPr>
              <w:spacing w:after="120" w:line="264" w:lineRule="auto"/>
              <w:jc w:val="both"/>
              <w:rPr>
                <w:rFonts w:cstheme="majorHAnsi"/>
                <w:sz w:val="24"/>
                <w:szCs w:val="24"/>
              </w:rPr>
            </w:pPr>
            <w:r>
              <w:rPr>
                <w:rFonts w:cstheme="majorHAnsi"/>
                <w:sz w:val="24"/>
                <w:szCs w:val="24"/>
              </w:rPr>
              <w:t>User clicks “OK” button to reject.</w:t>
            </w:r>
          </w:p>
          <w:p w:rsidR="00AC24DE" w:rsidRDefault="00AC24DE" w:rsidP="00016C35">
            <w:pPr>
              <w:pStyle w:val="ListParagraph"/>
              <w:numPr>
                <w:ilvl w:val="0"/>
                <w:numId w:val="94"/>
              </w:numPr>
              <w:spacing w:after="120" w:line="264" w:lineRule="auto"/>
              <w:jc w:val="both"/>
              <w:rPr>
                <w:rFonts w:cstheme="majorHAnsi"/>
                <w:sz w:val="24"/>
                <w:szCs w:val="24"/>
              </w:rPr>
            </w:pPr>
            <w:r>
              <w:rPr>
                <w:rFonts w:cstheme="majorHAnsi"/>
                <w:sz w:val="24"/>
                <w:szCs w:val="24"/>
              </w:rPr>
              <w:t>System will make that order become dark with announce is “Rejected”.</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status of request is not “New”, the “Approve Request”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bookmarkEnd w:id="179"/>
    </w:tbl>
    <w:p w:rsidR="009C1BCC" w:rsidRPr="000A25E4" w:rsidRDefault="009C1BCC" w:rsidP="009C1BCC">
      <w:pPr>
        <w:rPr>
          <w:rFonts w:cstheme="majorHAnsi"/>
          <w:sz w:val="24"/>
          <w:szCs w:val="24"/>
        </w:rPr>
      </w:pPr>
    </w:p>
    <w:p w:rsidR="00AC24DE" w:rsidRDefault="00AC24DE" w:rsidP="00016C35">
      <w:pPr>
        <w:pStyle w:val="Heading1111"/>
        <w:numPr>
          <w:ilvl w:val="3"/>
          <w:numId w:val="17"/>
        </w:numPr>
      </w:pPr>
      <w:bookmarkStart w:id="180" w:name="_Toc341727685"/>
      <w:bookmarkStart w:id="181" w:name="_Toc341732174"/>
      <w:bookmarkStart w:id="182" w:name="_Toc341737695"/>
      <w:bookmarkStart w:id="183" w:name="_Toc341727686"/>
      <w:bookmarkStart w:id="184" w:name="_Toc341732175"/>
      <w:bookmarkStart w:id="185" w:name="_Toc341737696"/>
      <w:bookmarkStart w:id="186" w:name="_Toc341727687"/>
      <w:bookmarkStart w:id="187" w:name="_Toc341732176"/>
      <w:bookmarkStart w:id="188" w:name="_Toc341737697"/>
      <w:bookmarkStart w:id="189" w:name="_Toc341727728"/>
      <w:bookmarkStart w:id="190" w:name="_Toc341732217"/>
      <w:bookmarkStart w:id="191" w:name="_Toc341737738"/>
      <w:bookmarkStart w:id="192" w:name="_Toc341727729"/>
      <w:bookmarkStart w:id="193" w:name="_Toc341732218"/>
      <w:bookmarkStart w:id="194" w:name="_Toc341737739"/>
      <w:bookmarkStart w:id="195" w:name="_Toc341727730"/>
      <w:bookmarkStart w:id="196" w:name="_Toc341732219"/>
      <w:bookmarkStart w:id="197" w:name="_Toc341737740"/>
      <w:bookmarkStart w:id="198" w:name="_Toc341727731"/>
      <w:bookmarkStart w:id="199" w:name="_Toc341732220"/>
      <w:bookmarkStart w:id="200" w:name="_Toc341737741"/>
      <w:bookmarkStart w:id="201" w:name="_Toc341727771"/>
      <w:bookmarkStart w:id="202" w:name="_Toc341732260"/>
      <w:bookmarkStart w:id="203" w:name="_Toc341737781"/>
      <w:bookmarkStart w:id="204" w:name="_Toc341727772"/>
      <w:bookmarkStart w:id="205" w:name="_Toc341732261"/>
      <w:bookmarkStart w:id="206" w:name="_Toc341737782"/>
      <w:bookmarkStart w:id="207" w:name="_Toc341727773"/>
      <w:bookmarkStart w:id="208" w:name="_Toc341732262"/>
      <w:bookmarkStart w:id="209" w:name="_Toc341737783"/>
      <w:bookmarkStart w:id="210" w:name="_Toc341727774"/>
      <w:bookmarkStart w:id="211" w:name="_Toc341732263"/>
      <w:bookmarkStart w:id="212" w:name="_Toc341737784"/>
      <w:bookmarkStart w:id="213" w:name="_Toc341727775"/>
      <w:bookmarkStart w:id="214" w:name="_Toc341732264"/>
      <w:bookmarkStart w:id="215" w:name="_Toc341737785"/>
      <w:bookmarkStart w:id="216" w:name="_Toc341727817"/>
      <w:bookmarkStart w:id="217" w:name="_Toc341732306"/>
      <w:bookmarkStart w:id="218" w:name="_Toc341737827"/>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r>
        <w:lastRenderedPageBreak/>
        <w:t>Manage Orders</w:t>
      </w:r>
    </w:p>
    <w:p w:rsidR="00AC24DE" w:rsidRDefault="00AC24DE" w:rsidP="00AC24DE">
      <w:pPr>
        <w:rPr>
          <w:rFonts w:cstheme="majorHAnsi"/>
          <w:sz w:val="24"/>
          <w:szCs w:val="24"/>
        </w:rPr>
      </w:pPr>
      <w:r>
        <w:rPr>
          <w:rFonts w:cstheme="majorHAnsi"/>
          <w:noProof/>
          <w:sz w:val="24"/>
          <w:szCs w:val="24"/>
          <w:lang w:eastAsia="ja-JP"/>
        </w:rPr>
        <w:drawing>
          <wp:inline distT="0" distB="0" distL="0" distR="0" wp14:anchorId="3D525426" wp14:editId="1A7302E9">
            <wp:extent cx="6076950" cy="4552950"/>
            <wp:effectExtent l="0" t="0" r="0" b="0"/>
            <wp:docPr id="89" name="Picture 89"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Kim\Desktop\Untitl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6950" cy="4552950"/>
                    </a:xfrm>
                    <a:prstGeom prst="rect">
                      <a:avLst/>
                    </a:prstGeom>
                    <a:noFill/>
                    <a:ln>
                      <a:noFill/>
                    </a:ln>
                  </pic:spPr>
                </pic:pic>
              </a:graphicData>
            </a:graphic>
          </wp:inline>
        </w:drawing>
      </w:r>
    </w:p>
    <w:p w:rsidR="00AC24DE" w:rsidRDefault="00AC24DE" w:rsidP="00AC24DE">
      <w:pPr>
        <w:spacing w:after="0" w:line="240" w:lineRule="auto"/>
        <w:rPr>
          <w:rFonts w:eastAsiaTheme="majorEastAsia" w:cstheme="majorHAnsi"/>
          <w:b/>
          <w:bCs/>
          <w:color w:val="4F81BD" w:themeColor="accent1"/>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t>Filter Orders</w:t>
      </w:r>
    </w:p>
    <w:p w:rsidR="00AC24DE" w:rsidRDefault="00AC24DE" w:rsidP="00AC24DE">
      <w:pPr>
        <w:jc w:val="center"/>
        <w:rPr>
          <w:rFonts w:cstheme="majorHAnsi"/>
          <w:sz w:val="24"/>
          <w:szCs w:val="24"/>
        </w:rPr>
      </w:pPr>
      <w:r>
        <w:rPr>
          <w:rFonts w:cstheme="majorHAnsi"/>
          <w:noProof/>
          <w:sz w:val="24"/>
          <w:szCs w:val="24"/>
          <w:lang w:eastAsia="ja-JP"/>
        </w:rPr>
        <w:drawing>
          <wp:inline distT="0" distB="0" distL="0" distR="0" wp14:anchorId="49436B9A" wp14:editId="3A83CD4F">
            <wp:extent cx="5791200" cy="1466850"/>
            <wp:effectExtent l="0" t="0" r="0" b="0"/>
            <wp:docPr id="85" name="Picture 85"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Kim\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200" cy="1466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FILTER ORDERS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UC03.1</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Filter Order</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lastRenderedPageBreak/>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filters orders.</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filter orders.</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orders, user click “Filter” button.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Orders is filtered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95"/>
              </w:numPr>
              <w:spacing w:after="0" w:line="264" w:lineRule="auto"/>
              <w:jc w:val="both"/>
              <w:rPr>
                <w:rFonts w:cstheme="majorHAnsi"/>
                <w:sz w:val="24"/>
                <w:szCs w:val="24"/>
              </w:rPr>
            </w:pPr>
            <w:r>
              <w:rPr>
                <w:rFonts w:cstheme="majorHAnsi"/>
                <w:sz w:val="24"/>
                <w:szCs w:val="24"/>
              </w:rPr>
              <w:t>In main page of orders, user selects conditions (status; start date; end date) and clicks “Filter” button.</w:t>
            </w:r>
          </w:p>
          <w:p w:rsidR="00AC24DE" w:rsidRDefault="00AC24DE" w:rsidP="00016C35">
            <w:pPr>
              <w:pStyle w:val="ListParagraph"/>
              <w:numPr>
                <w:ilvl w:val="0"/>
                <w:numId w:val="95"/>
              </w:numPr>
              <w:spacing w:after="0" w:line="264" w:lineRule="auto"/>
              <w:jc w:val="both"/>
              <w:rPr>
                <w:rFonts w:cstheme="majorHAnsi"/>
                <w:sz w:val="24"/>
                <w:szCs w:val="24"/>
              </w:rPr>
            </w:pPr>
            <w:r>
              <w:rPr>
                <w:rFonts w:cstheme="majorHAnsi"/>
                <w:sz w:val="24"/>
                <w:szCs w:val="24"/>
              </w:rPr>
              <w:t>System will show orders tally with conditions.</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jc w:val="center"/>
        <w:rPr>
          <w:rFonts w:cstheme="majorHAnsi"/>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t>View Order Detail</w:t>
      </w:r>
    </w:p>
    <w:p w:rsidR="00AC24DE" w:rsidRDefault="00AC24DE" w:rsidP="00AC24DE"/>
    <w:p w:rsidR="00AC24DE" w:rsidRDefault="00AC24DE" w:rsidP="00AC24DE">
      <w:pPr>
        <w:jc w:val="center"/>
        <w:rPr>
          <w:rFonts w:cstheme="majorHAnsi"/>
          <w:sz w:val="24"/>
          <w:szCs w:val="24"/>
        </w:rPr>
      </w:pPr>
      <w:r>
        <w:rPr>
          <w:rFonts w:cstheme="majorHAnsi"/>
          <w:noProof/>
          <w:sz w:val="24"/>
          <w:szCs w:val="24"/>
          <w:lang w:eastAsia="ja-JP"/>
        </w:rPr>
        <w:drawing>
          <wp:inline distT="0" distB="0" distL="0" distR="0" wp14:anchorId="6D682BC9" wp14:editId="5064A0ED">
            <wp:extent cx="5781675" cy="1600200"/>
            <wp:effectExtent l="0" t="0" r="9525" b="0"/>
            <wp:docPr id="82" name="Picture 82"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Kim\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1675" cy="160020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VIEW ORDERS DETAIL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UC03.2</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View Order Detail</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view order detail.</w:t>
            </w:r>
          </w:p>
          <w:p w:rsidR="00AC24DE" w:rsidRDefault="00AC24DE">
            <w:pPr>
              <w:spacing w:line="240" w:lineRule="auto"/>
              <w:ind w:left="2340" w:hanging="2340"/>
              <w:rPr>
                <w:rFonts w:cstheme="majorHAnsi"/>
                <w:b/>
                <w:sz w:val="24"/>
                <w:szCs w:val="24"/>
              </w:rPr>
            </w:pPr>
            <w:r>
              <w:rPr>
                <w:rFonts w:cstheme="majorHAnsi"/>
                <w:b/>
                <w:sz w:val="24"/>
                <w:szCs w:val="24"/>
              </w:rPr>
              <w:lastRenderedPageBreak/>
              <w:t>Goal:</w:t>
            </w:r>
            <w:r>
              <w:rPr>
                <w:rFonts w:cstheme="majorHAnsi"/>
                <w:b/>
                <w:sz w:val="24"/>
                <w:szCs w:val="24"/>
              </w:rPr>
              <w:tab/>
            </w:r>
            <w:r>
              <w:rPr>
                <w:rFonts w:cstheme="majorHAnsi"/>
                <w:sz w:val="24"/>
                <w:szCs w:val="24"/>
              </w:rPr>
              <w:t>User can view order detail.</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orders, user click “View order detail” icon.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User will view order detail.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96"/>
              </w:numPr>
              <w:spacing w:after="0" w:line="264" w:lineRule="auto"/>
              <w:jc w:val="both"/>
              <w:rPr>
                <w:rFonts w:cstheme="majorHAnsi"/>
                <w:sz w:val="24"/>
                <w:szCs w:val="24"/>
              </w:rPr>
            </w:pPr>
            <w:r>
              <w:rPr>
                <w:rFonts w:cstheme="majorHAnsi"/>
                <w:sz w:val="24"/>
                <w:szCs w:val="24"/>
              </w:rPr>
              <w:t>In main page of order, user clicks “View order detail” icon.</w:t>
            </w:r>
          </w:p>
          <w:p w:rsidR="00AC24DE" w:rsidRDefault="00AC24DE" w:rsidP="00016C35">
            <w:pPr>
              <w:pStyle w:val="ListParagraph"/>
              <w:numPr>
                <w:ilvl w:val="0"/>
                <w:numId w:val="96"/>
              </w:numPr>
              <w:spacing w:after="0" w:line="264" w:lineRule="auto"/>
              <w:jc w:val="both"/>
              <w:rPr>
                <w:rFonts w:cstheme="majorHAnsi"/>
                <w:sz w:val="24"/>
                <w:szCs w:val="24"/>
              </w:rPr>
            </w:pPr>
            <w:r>
              <w:rPr>
                <w:rFonts w:cstheme="majorHAnsi"/>
                <w:sz w:val="24"/>
                <w:szCs w:val="24"/>
              </w:rPr>
              <w:t>System will redirect to “Order Details” page with information of order.</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t>Cancel Order</w:t>
      </w:r>
    </w:p>
    <w:p w:rsidR="00AC24DE" w:rsidRDefault="00AC24DE" w:rsidP="00AC24DE">
      <w:r>
        <w:rPr>
          <w:noProof/>
          <w:lang w:eastAsia="ja-JP"/>
        </w:rPr>
        <w:drawing>
          <wp:inline distT="0" distB="0" distL="0" distR="0" wp14:anchorId="3F7E74F2" wp14:editId="71594160">
            <wp:extent cx="5791200" cy="1543050"/>
            <wp:effectExtent l="0" t="0" r="0" b="0"/>
            <wp:docPr id="77" name="Picture 77"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Kim\Desktop\Untitl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15430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CANCEL ORDERS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UC03.3</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Cancel Order</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 Customer</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cancel order.</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User can cancel order.</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orders, user click “Cancel” icon.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customer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Order will be canceled successful.</w:t>
            </w:r>
          </w:p>
          <w:p w:rsidR="00AC24DE" w:rsidRDefault="00AC24DE">
            <w:pPr>
              <w:spacing w:line="240" w:lineRule="auto"/>
              <w:rPr>
                <w:rFonts w:cstheme="majorHAnsi"/>
                <w:sz w:val="24"/>
                <w:szCs w:val="24"/>
              </w:rPr>
            </w:pPr>
            <w:r>
              <w:rPr>
                <w:rFonts w:cstheme="majorHAnsi"/>
                <w:b/>
                <w:sz w:val="24"/>
                <w:szCs w:val="24"/>
              </w:rPr>
              <w:lastRenderedPageBreak/>
              <w:t>Main Success Scenario:</w:t>
            </w:r>
          </w:p>
          <w:p w:rsidR="00AC24DE" w:rsidRDefault="00AC24DE" w:rsidP="00016C35">
            <w:pPr>
              <w:pStyle w:val="ListParagraph"/>
              <w:numPr>
                <w:ilvl w:val="0"/>
                <w:numId w:val="97"/>
              </w:numPr>
              <w:spacing w:after="0" w:line="264" w:lineRule="auto"/>
              <w:jc w:val="both"/>
              <w:rPr>
                <w:rFonts w:cstheme="majorHAnsi"/>
                <w:sz w:val="24"/>
                <w:szCs w:val="24"/>
              </w:rPr>
            </w:pPr>
            <w:r>
              <w:rPr>
                <w:rFonts w:cstheme="majorHAnsi"/>
                <w:sz w:val="24"/>
                <w:szCs w:val="24"/>
              </w:rPr>
              <w:t>In main page of requests, user clicks “Cancel” icon of that order.</w:t>
            </w:r>
          </w:p>
          <w:p w:rsidR="00AC24DE" w:rsidRDefault="00AC24DE" w:rsidP="00016C35">
            <w:pPr>
              <w:pStyle w:val="ListParagraph"/>
              <w:numPr>
                <w:ilvl w:val="0"/>
                <w:numId w:val="97"/>
              </w:numPr>
              <w:spacing w:after="0" w:line="264" w:lineRule="auto"/>
              <w:jc w:val="both"/>
              <w:rPr>
                <w:rFonts w:cstheme="majorHAnsi"/>
                <w:sz w:val="24"/>
                <w:szCs w:val="24"/>
              </w:rPr>
            </w:pPr>
            <w:r>
              <w:rPr>
                <w:rFonts w:cstheme="majorHAnsi"/>
                <w:sz w:val="24"/>
                <w:szCs w:val="24"/>
              </w:rPr>
              <w:t>System will appear a confirm box to confirm again.</w:t>
            </w:r>
          </w:p>
          <w:p w:rsidR="00AC24DE" w:rsidRDefault="00AC24DE" w:rsidP="00016C35">
            <w:pPr>
              <w:pStyle w:val="ListParagraph"/>
              <w:numPr>
                <w:ilvl w:val="0"/>
                <w:numId w:val="97"/>
              </w:numPr>
              <w:spacing w:after="0" w:line="264" w:lineRule="auto"/>
              <w:jc w:val="both"/>
              <w:rPr>
                <w:rFonts w:cstheme="majorHAnsi"/>
                <w:sz w:val="24"/>
                <w:szCs w:val="24"/>
              </w:rPr>
            </w:pPr>
            <w:r>
              <w:rPr>
                <w:rFonts w:cstheme="majorHAnsi"/>
                <w:sz w:val="24"/>
                <w:szCs w:val="24"/>
              </w:rPr>
              <w:t>User clicks “OK” button to cancel.</w:t>
            </w:r>
          </w:p>
          <w:p w:rsidR="00AC24DE" w:rsidRDefault="00AC24DE" w:rsidP="00016C35">
            <w:pPr>
              <w:pStyle w:val="ListParagraph"/>
              <w:numPr>
                <w:ilvl w:val="0"/>
                <w:numId w:val="97"/>
              </w:numPr>
              <w:spacing w:after="0" w:line="264" w:lineRule="auto"/>
              <w:jc w:val="both"/>
              <w:rPr>
                <w:rFonts w:cstheme="majorHAnsi"/>
                <w:sz w:val="24"/>
                <w:szCs w:val="24"/>
              </w:rPr>
            </w:pPr>
            <w:r>
              <w:rPr>
                <w:rFonts w:cstheme="majorHAnsi"/>
                <w:sz w:val="24"/>
                <w:szCs w:val="24"/>
              </w:rPr>
              <w:t>System will delete that order out of list orders.</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 xml:space="preserve">In Manage Request, user clicks “Edit” icon of “Draft” status. System will redirect to “Add Order to Request” page and next, user can cancel order from step 1.                                      </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status of collection plan is not “Draft”, the “Edit”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t>Mark as Returned</w:t>
      </w:r>
    </w:p>
    <w:p w:rsidR="00AC24DE" w:rsidRDefault="00AC24DE" w:rsidP="00AC24DE">
      <w:pPr>
        <w:jc w:val="center"/>
        <w:rPr>
          <w:rFonts w:cstheme="majorHAnsi"/>
          <w:sz w:val="24"/>
          <w:szCs w:val="24"/>
        </w:rPr>
      </w:pPr>
    </w:p>
    <w:p w:rsidR="00AC24DE" w:rsidRDefault="00AC24DE" w:rsidP="00AC24DE">
      <w:pPr>
        <w:rPr>
          <w:rFonts w:cstheme="majorHAnsi"/>
          <w:sz w:val="24"/>
          <w:szCs w:val="24"/>
        </w:rPr>
      </w:pPr>
      <w:r>
        <w:rPr>
          <w:rFonts w:cstheme="majorHAnsi"/>
          <w:noProof/>
          <w:sz w:val="24"/>
          <w:szCs w:val="24"/>
          <w:lang w:eastAsia="ja-JP"/>
        </w:rPr>
        <w:drawing>
          <wp:inline distT="0" distB="0" distL="0" distR="0" wp14:anchorId="082DFB6F" wp14:editId="67139907">
            <wp:extent cx="5343525" cy="1600200"/>
            <wp:effectExtent l="0" t="0" r="9525" b="0"/>
            <wp:docPr id="75" name="Picture 75"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Kim\Desktop\Untitl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3525" cy="160020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MARK AS RETURNED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UC03.4</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Mark as Returned</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mark as returned for order.</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mark as returned for order.</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orders, user click “Mark as Returned” icon of “To Be Returned” status.</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lastRenderedPageBreak/>
              <w:t>Post-conditions:</w:t>
            </w:r>
            <w:r>
              <w:rPr>
                <w:rFonts w:cstheme="majorHAnsi"/>
                <w:sz w:val="24"/>
                <w:szCs w:val="24"/>
              </w:rPr>
              <w:tab/>
              <w:t>Office staff to mark as returned for order.</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98"/>
              </w:numPr>
              <w:spacing w:after="0" w:line="264" w:lineRule="auto"/>
              <w:jc w:val="both"/>
              <w:rPr>
                <w:rFonts w:cstheme="majorHAnsi"/>
                <w:sz w:val="24"/>
                <w:szCs w:val="24"/>
              </w:rPr>
            </w:pPr>
            <w:r>
              <w:rPr>
                <w:rFonts w:cstheme="majorHAnsi"/>
                <w:sz w:val="24"/>
                <w:szCs w:val="24"/>
              </w:rPr>
              <w:t>In main page of orders, user click “Mark as Returned” icon of “To Be Returned” status.</w:t>
            </w:r>
          </w:p>
          <w:p w:rsidR="00AC24DE" w:rsidRDefault="00AC24DE" w:rsidP="00016C35">
            <w:pPr>
              <w:pStyle w:val="ListParagraph"/>
              <w:numPr>
                <w:ilvl w:val="0"/>
                <w:numId w:val="98"/>
              </w:numPr>
              <w:spacing w:after="0" w:line="264" w:lineRule="auto"/>
              <w:jc w:val="both"/>
              <w:rPr>
                <w:rFonts w:cstheme="majorHAnsi"/>
                <w:sz w:val="24"/>
                <w:szCs w:val="24"/>
              </w:rPr>
            </w:pPr>
            <w:r>
              <w:rPr>
                <w:rFonts w:cstheme="majorHAnsi"/>
                <w:sz w:val="24"/>
                <w:szCs w:val="24"/>
              </w:rPr>
              <w:t>System will change status of that order become “Returned”.</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status of order is not “To Be Returned”, the “Mark as Returned” icon will be hidden.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rPr>
          <w:rFonts w:cstheme="majorHAnsi"/>
          <w:sz w:val="24"/>
          <w:szCs w:val="24"/>
        </w:rPr>
      </w:pPr>
    </w:p>
    <w:p w:rsidR="00AC24DE" w:rsidRDefault="00AC24DE" w:rsidP="00016C35">
      <w:pPr>
        <w:pStyle w:val="Heading1111"/>
        <w:numPr>
          <w:ilvl w:val="3"/>
          <w:numId w:val="17"/>
        </w:numPr>
      </w:pPr>
      <w:r>
        <w:t>Manage Customers</w:t>
      </w:r>
    </w:p>
    <w:p w:rsidR="00AC24DE" w:rsidRDefault="00AC24DE" w:rsidP="00AC24DE">
      <w:pPr>
        <w:rPr>
          <w:rFonts w:cstheme="majorHAnsi"/>
          <w:sz w:val="24"/>
          <w:szCs w:val="24"/>
        </w:rPr>
      </w:pPr>
      <w:r>
        <w:rPr>
          <w:rFonts w:cstheme="majorHAnsi"/>
          <w:noProof/>
          <w:sz w:val="24"/>
          <w:szCs w:val="24"/>
          <w:lang w:eastAsia="ja-JP"/>
        </w:rPr>
        <w:drawing>
          <wp:inline distT="0" distB="0" distL="0" distR="0" wp14:anchorId="75E29B39" wp14:editId="1169D950">
            <wp:extent cx="5791200" cy="4838700"/>
            <wp:effectExtent l="0" t="0" r="0" b="0"/>
            <wp:docPr id="131" name="Picture 131"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Kim\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4838700"/>
                    </a:xfrm>
                    <a:prstGeom prst="rect">
                      <a:avLst/>
                    </a:prstGeom>
                    <a:noFill/>
                    <a:ln>
                      <a:noFill/>
                    </a:ln>
                  </pic:spPr>
                </pic:pic>
              </a:graphicData>
            </a:graphic>
          </wp:inline>
        </w:drawing>
      </w:r>
      <w:r>
        <w:rPr>
          <w:rFonts w:cstheme="majorHAnsi"/>
          <w:sz w:val="24"/>
          <w:szCs w:val="24"/>
        </w:rPr>
        <w:br w:type="page"/>
      </w:r>
    </w:p>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Create Customer</w:t>
      </w:r>
    </w:p>
    <w:p w:rsidR="00AC24DE" w:rsidRDefault="00AC24DE" w:rsidP="00AC24DE">
      <w:pPr>
        <w:jc w:val="center"/>
        <w:rPr>
          <w:rFonts w:cstheme="majorHAnsi"/>
          <w:b/>
          <w:sz w:val="24"/>
          <w:szCs w:val="24"/>
        </w:rPr>
      </w:pPr>
      <w:r>
        <w:rPr>
          <w:rFonts w:cstheme="majorHAnsi"/>
          <w:b/>
          <w:noProof/>
          <w:sz w:val="24"/>
          <w:szCs w:val="24"/>
          <w:lang w:eastAsia="ja-JP"/>
        </w:rPr>
        <w:drawing>
          <wp:inline distT="0" distB="0" distL="0" distR="0" wp14:anchorId="24C2926E" wp14:editId="57783A8F">
            <wp:extent cx="5619750" cy="1352550"/>
            <wp:effectExtent l="0" t="0" r="0" b="0"/>
            <wp:docPr id="130" name="Picture 130"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Kim\Desktop\Untitl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9750" cy="13525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CREATE CUSTOMER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UC04.1</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Create Customer</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creates new customer.</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create new customer.</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customer, user click “Add” button.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Customer is created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99"/>
              </w:numPr>
              <w:spacing w:after="0" w:line="264" w:lineRule="auto"/>
              <w:jc w:val="both"/>
              <w:rPr>
                <w:rFonts w:cstheme="majorHAnsi"/>
                <w:sz w:val="24"/>
                <w:szCs w:val="24"/>
              </w:rPr>
            </w:pPr>
            <w:r>
              <w:rPr>
                <w:rFonts w:cstheme="majorHAnsi"/>
                <w:sz w:val="24"/>
                <w:szCs w:val="24"/>
              </w:rPr>
              <w:t>In main page of customer, user clicks “Add” button.</w:t>
            </w:r>
          </w:p>
          <w:p w:rsidR="00AC24DE" w:rsidRDefault="00AC24DE" w:rsidP="00016C35">
            <w:pPr>
              <w:pStyle w:val="ListParagraph"/>
              <w:numPr>
                <w:ilvl w:val="0"/>
                <w:numId w:val="99"/>
              </w:numPr>
              <w:spacing w:after="0" w:line="264" w:lineRule="auto"/>
              <w:jc w:val="both"/>
              <w:rPr>
                <w:rFonts w:cstheme="majorHAnsi"/>
                <w:sz w:val="24"/>
                <w:szCs w:val="24"/>
              </w:rPr>
            </w:pPr>
            <w:r>
              <w:rPr>
                <w:rFonts w:cstheme="majorHAnsi"/>
                <w:sz w:val="24"/>
                <w:szCs w:val="24"/>
              </w:rPr>
              <w:t>System will appear a popup with any fields (Company Name, Display Name, Phone Number, Current Contract Code and Note) to input.</w:t>
            </w:r>
          </w:p>
          <w:p w:rsidR="00AC24DE" w:rsidRDefault="00AC24DE" w:rsidP="00016C35">
            <w:pPr>
              <w:pStyle w:val="ListParagraph"/>
              <w:numPr>
                <w:ilvl w:val="0"/>
                <w:numId w:val="99"/>
              </w:numPr>
              <w:spacing w:after="0" w:line="264" w:lineRule="auto"/>
              <w:jc w:val="both"/>
              <w:rPr>
                <w:rFonts w:cstheme="majorHAnsi"/>
                <w:sz w:val="24"/>
                <w:szCs w:val="24"/>
              </w:rPr>
            </w:pPr>
            <w:r>
              <w:rPr>
                <w:rFonts w:cstheme="majorHAnsi"/>
                <w:sz w:val="24"/>
                <w:szCs w:val="24"/>
              </w:rPr>
              <w:t>User inputs information (Company Name, Display Name, Phone Number, Current Contract Code and Note) and clicks “Create” button.</w:t>
            </w:r>
          </w:p>
          <w:p w:rsidR="00AC24DE" w:rsidRDefault="00AC24DE" w:rsidP="00016C35">
            <w:pPr>
              <w:pStyle w:val="ListParagraph"/>
              <w:numPr>
                <w:ilvl w:val="0"/>
                <w:numId w:val="99"/>
              </w:numPr>
              <w:spacing w:after="0" w:line="264" w:lineRule="auto"/>
              <w:jc w:val="both"/>
              <w:rPr>
                <w:rFonts w:cstheme="majorHAnsi"/>
                <w:sz w:val="24"/>
                <w:szCs w:val="24"/>
              </w:rPr>
            </w:pPr>
            <w:r>
              <w:rPr>
                <w:rFonts w:cstheme="majorHAnsi"/>
                <w:sz w:val="24"/>
                <w:szCs w:val="24"/>
              </w:rPr>
              <w:t xml:space="preserve">System will create new customer in customer list. </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inputs require information (Company Name, Display Name, Phone Number, Current Contract Code) is invalid format or missed require information, the system will notify and require input again.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jc w:val="center"/>
        <w:rPr>
          <w:rFonts w:cstheme="majorHAnsi"/>
          <w:b/>
          <w:sz w:val="24"/>
          <w:szCs w:val="24"/>
        </w:rPr>
      </w:pPr>
    </w:p>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Delete Customer</w:t>
      </w:r>
    </w:p>
    <w:p w:rsidR="00AC24DE" w:rsidRDefault="00AC24DE" w:rsidP="00AC24DE">
      <w:pPr>
        <w:jc w:val="center"/>
        <w:rPr>
          <w:rFonts w:cstheme="majorHAnsi"/>
          <w:b/>
          <w:sz w:val="24"/>
          <w:szCs w:val="24"/>
        </w:rPr>
      </w:pPr>
      <w:r>
        <w:rPr>
          <w:rFonts w:cstheme="majorHAnsi"/>
          <w:b/>
          <w:noProof/>
          <w:sz w:val="24"/>
          <w:szCs w:val="24"/>
          <w:lang w:eastAsia="ja-JP"/>
        </w:rPr>
        <w:drawing>
          <wp:inline distT="0" distB="0" distL="0" distR="0" wp14:anchorId="3A6B6D6C" wp14:editId="46518A2C">
            <wp:extent cx="4867275" cy="1590675"/>
            <wp:effectExtent l="0" t="0" r="9525" b="9525"/>
            <wp:docPr id="129" name="Picture 129"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Kim\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7275" cy="159067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DELETE CUSTOMER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UC04.2</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Delete Customer</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delete a customer.</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delete a customer.</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Customer page, user click “Delete” button.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Customer is deleted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0"/>
              </w:numPr>
              <w:spacing w:after="0" w:line="264" w:lineRule="auto"/>
              <w:jc w:val="both"/>
              <w:rPr>
                <w:rFonts w:cstheme="majorHAnsi"/>
                <w:sz w:val="24"/>
                <w:szCs w:val="24"/>
              </w:rPr>
            </w:pPr>
            <w:r>
              <w:rPr>
                <w:rFonts w:cstheme="majorHAnsi"/>
                <w:sz w:val="24"/>
                <w:szCs w:val="24"/>
              </w:rPr>
              <w:t>In “Customer Details” page, user clicks “Delete Customer” button in Customer Information area.</w:t>
            </w:r>
          </w:p>
          <w:p w:rsidR="00AC24DE" w:rsidRDefault="00AC24DE" w:rsidP="00016C35">
            <w:pPr>
              <w:pStyle w:val="ListParagraph"/>
              <w:numPr>
                <w:ilvl w:val="0"/>
                <w:numId w:val="100"/>
              </w:numPr>
              <w:spacing w:after="0" w:line="264" w:lineRule="auto"/>
              <w:jc w:val="both"/>
              <w:rPr>
                <w:rFonts w:cstheme="majorHAnsi"/>
                <w:sz w:val="24"/>
                <w:szCs w:val="24"/>
              </w:rPr>
            </w:pPr>
            <w:r>
              <w:rPr>
                <w:rFonts w:cstheme="majorHAnsi"/>
                <w:sz w:val="24"/>
                <w:szCs w:val="24"/>
              </w:rPr>
              <w:t>System will appear a confirm box to selects.</w:t>
            </w:r>
          </w:p>
          <w:p w:rsidR="00AC24DE" w:rsidRDefault="00AC24DE" w:rsidP="00016C35">
            <w:pPr>
              <w:pStyle w:val="ListParagraph"/>
              <w:numPr>
                <w:ilvl w:val="0"/>
                <w:numId w:val="100"/>
              </w:numPr>
              <w:spacing w:after="0" w:line="264" w:lineRule="auto"/>
              <w:jc w:val="both"/>
              <w:rPr>
                <w:rFonts w:cstheme="majorHAnsi"/>
                <w:sz w:val="24"/>
                <w:szCs w:val="24"/>
              </w:rPr>
            </w:pPr>
            <w:r>
              <w:rPr>
                <w:rFonts w:cstheme="majorHAnsi"/>
                <w:sz w:val="24"/>
                <w:szCs w:val="24"/>
              </w:rPr>
              <w:t>User clicks “Yes” button to delete.</w:t>
            </w:r>
          </w:p>
          <w:p w:rsidR="00AC24DE" w:rsidRDefault="00AC24DE" w:rsidP="00016C35">
            <w:pPr>
              <w:pStyle w:val="ListParagraph"/>
              <w:numPr>
                <w:ilvl w:val="0"/>
                <w:numId w:val="100"/>
              </w:numPr>
              <w:spacing w:after="0" w:line="264" w:lineRule="auto"/>
              <w:jc w:val="both"/>
              <w:rPr>
                <w:rFonts w:cstheme="majorHAnsi"/>
                <w:sz w:val="24"/>
                <w:szCs w:val="24"/>
              </w:rPr>
            </w:pPr>
            <w:r>
              <w:rPr>
                <w:rFonts w:cstheme="majorHAnsi"/>
                <w:sz w:val="24"/>
                <w:szCs w:val="24"/>
              </w:rPr>
              <w:t>System will delete that customer in customer list.</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r>
              <w:rPr>
                <w:rFonts w:cstheme="majorHAnsi"/>
                <w:b/>
                <w:sz w:val="24"/>
                <w:szCs w:val="24"/>
              </w:rPr>
              <w:t xml:space="preserve"> </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If that customer has order/ request in system, that customer will be unable to delete.</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Pr>
        <w:jc w:val="center"/>
        <w:rPr>
          <w:rFonts w:cstheme="majorHAnsi"/>
          <w:b/>
          <w:sz w:val="24"/>
          <w:szCs w:val="24"/>
        </w:rPr>
      </w:pPr>
    </w:p>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View Customer Detail</w:t>
      </w:r>
    </w:p>
    <w:p w:rsidR="00AC24DE" w:rsidRDefault="00AC24DE" w:rsidP="00AC24DE">
      <w:r>
        <w:rPr>
          <w:noProof/>
          <w:lang w:eastAsia="ja-JP"/>
        </w:rPr>
        <w:drawing>
          <wp:inline distT="0" distB="0" distL="0" distR="0" wp14:anchorId="412E8DD4" wp14:editId="3203E1AC">
            <wp:extent cx="4991100" cy="1514475"/>
            <wp:effectExtent l="0" t="0" r="0" b="9525"/>
            <wp:docPr id="128" name="Picture 128"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Kim\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1100" cy="151447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VIEW CUSTOMER DETAIL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UC04.3</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View Customer Detail</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view customer detail.</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view customer detail.</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customer, user click “View customer detail” button.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User will view customer detail.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1"/>
              </w:numPr>
              <w:spacing w:after="0" w:line="264" w:lineRule="auto"/>
              <w:jc w:val="both"/>
              <w:rPr>
                <w:rFonts w:cstheme="majorHAnsi"/>
                <w:sz w:val="24"/>
                <w:szCs w:val="24"/>
              </w:rPr>
            </w:pPr>
            <w:r>
              <w:rPr>
                <w:rFonts w:cstheme="majorHAnsi"/>
                <w:sz w:val="24"/>
                <w:szCs w:val="24"/>
              </w:rPr>
              <w:t>In main page of customer, user clicks “View customer detail” icon.</w:t>
            </w:r>
          </w:p>
          <w:p w:rsidR="00AC24DE" w:rsidRDefault="00AC24DE" w:rsidP="00016C35">
            <w:pPr>
              <w:pStyle w:val="ListParagraph"/>
              <w:numPr>
                <w:ilvl w:val="0"/>
                <w:numId w:val="101"/>
              </w:numPr>
              <w:spacing w:after="0" w:line="264" w:lineRule="auto"/>
              <w:jc w:val="both"/>
              <w:rPr>
                <w:rFonts w:cstheme="majorHAnsi"/>
                <w:sz w:val="24"/>
                <w:szCs w:val="24"/>
              </w:rPr>
            </w:pPr>
            <w:r>
              <w:rPr>
                <w:rFonts w:cstheme="majorHAnsi"/>
                <w:sz w:val="24"/>
                <w:szCs w:val="24"/>
              </w:rPr>
              <w:t>System will redirect to “Customer Details” page with customer information, contacts and addresses.</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Edit Customer Information</w:t>
      </w:r>
    </w:p>
    <w:p w:rsidR="00AC24DE" w:rsidRDefault="00AC24DE" w:rsidP="00AC24DE">
      <w:r>
        <w:rPr>
          <w:noProof/>
          <w:lang w:eastAsia="ja-JP"/>
        </w:rPr>
        <w:drawing>
          <wp:inline distT="0" distB="0" distL="0" distR="0" wp14:anchorId="59F54D4A" wp14:editId="32A2E680">
            <wp:extent cx="4905375" cy="1609725"/>
            <wp:effectExtent l="0" t="0" r="9525" b="9525"/>
            <wp:docPr id="127" name="Picture 127"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Kim\Desktop\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5375" cy="160972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EDIT CUSTOMER INFORMATION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UC04.4</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Edit Customer Information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edit customer information.</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edit customer information.</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“Customer Details” page, user click “Edit” icon in Customer Information area.</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Customer information is edited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2"/>
              </w:numPr>
              <w:spacing w:after="0" w:line="264" w:lineRule="auto"/>
              <w:jc w:val="both"/>
              <w:rPr>
                <w:rFonts w:cstheme="majorHAnsi"/>
                <w:sz w:val="24"/>
                <w:szCs w:val="24"/>
              </w:rPr>
            </w:pPr>
            <w:r>
              <w:rPr>
                <w:rFonts w:cstheme="majorHAnsi"/>
                <w:sz w:val="24"/>
                <w:szCs w:val="24"/>
              </w:rPr>
              <w:t>In “Customer Details” page, user click “Edit” icon in Customer Information area.</w:t>
            </w:r>
          </w:p>
          <w:p w:rsidR="00AC24DE" w:rsidRDefault="00AC24DE" w:rsidP="00016C35">
            <w:pPr>
              <w:pStyle w:val="ListParagraph"/>
              <w:numPr>
                <w:ilvl w:val="0"/>
                <w:numId w:val="102"/>
              </w:numPr>
              <w:spacing w:after="0" w:line="264" w:lineRule="auto"/>
              <w:jc w:val="both"/>
              <w:rPr>
                <w:rFonts w:cstheme="majorHAnsi"/>
                <w:sz w:val="24"/>
                <w:szCs w:val="24"/>
              </w:rPr>
            </w:pPr>
            <w:r>
              <w:rPr>
                <w:rFonts w:cstheme="majorHAnsi"/>
                <w:sz w:val="24"/>
                <w:szCs w:val="24"/>
              </w:rPr>
              <w:t>System will appear a popup to input information (Company Name, Display Name, Phone Number, Current Contract Code and Note).</w:t>
            </w:r>
          </w:p>
          <w:p w:rsidR="00AC24DE" w:rsidRDefault="00AC24DE" w:rsidP="00016C35">
            <w:pPr>
              <w:pStyle w:val="ListParagraph"/>
              <w:numPr>
                <w:ilvl w:val="0"/>
                <w:numId w:val="102"/>
              </w:numPr>
              <w:spacing w:after="0" w:line="264" w:lineRule="auto"/>
              <w:jc w:val="both"/>
              <w:rPr>
                <w:rFonts w:cstheme="majorHAnsi"/>
                <w:sz w:val="24"/>
                <w:szCs w:val="24"/>
              </w:rPr>
            </w:pPr>
            <w:r>
              <w:rPr>
                <w:rFonts w:cstheme="majorHAnsi"/>
                <w:sz w:val="24"/>
                <w:szCs w:val="24"/>
              </w:rPr>
              <w:t>User inputs information and clicks “Save” button.</w:t>
            </w:r>
          </w:p>
          <w:p w:rsidR="00AC24DE" w:rsidRDefault="00AC24DE" w:rsidP="00016C35">
            <w:pPr>
              <w:pStyle w:val="ListParagraph"/>
              <w:numPr>
                <w:ilvl w:val="0"/>
                <w:numId w:val="102"/>
              </w:numPr>
              <w:spacing w:after="0" w:line="264" w:lineRule="auto"/>
              <w:jc w:val="both"/>
              <w:rPr>
                <w:rFonts w:cstheme="majorHAnsi"/>
                <w:sz w:val="24"/>
                <w:szCs w:val="24"/>
              </w:rPr>
            </w:pPr>
            <w:r>
              <w:rPr>
                <w:rFonts w:cstheme="majorHAnsi"/>
                <w:sz w:val="24"/>
                <w:szCs w:val="24"/>
              </w:rPr>
              <w:t xml:space="preserve">System will update new customer information appears in Customer Information area. </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inputs require information (Company Name, Display Name, Phone Number, Current Contract Code) is invalid format or missed require information, the system will notify and require input again.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Create Customer Address</w:t>
      </w:r>
    </w:p>
    <w:p w:rsidR="00AC24DE" w:rsidRDefault="00AC24DE" w:rsidP="00AC24DE">
      <w:r>
        <w:rPr>
          <w:noProof/>
          <w:lang w:eastAsia="ja-JP"/>
        </w:rPr>
        <w:drawing>
          <wp:inline distT="0" distB="0" distL="0" distR="0" wp14:anchorId="2E719571" wp14:editId="567EDAD4">
            <wp:extent cx="4695825" cy="1866900"/>
            <wp:effectExtent l="0" t="0" r="9525" b="0"/>
            <wp:docPr id="126" name="Picture 126"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Kim\Desktop\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CREATE CUSTOMER ADDRESS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UC04.5</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Create Customer Address</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create customer address.</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create customer address.</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“Customer Details” page, user click “Add” icon in Address area.</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Customer address is created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3"/>
              </w:numPr>
              <w:spacing w:after="0" w:line="264" w:lineRule="auto"/>
              <w:jc w:val="both"/>
              <w:rPr>
                <w:rFonts w:cstheme="majorHAnsi"/>
                <w:sz w:val="24"/>
                <w:szCs w:val="24"/>
              </w:rPr>
            </w:pPr>
            <w:r>
              <w:rPr>
                <w:rFonts w:cstheme="majorHAnsi"/>
                <w:sz w:val="24"/>
                <w:szCs w:val="24"/>
              </w:rPr>
              <w:t>In “Customer Details” page, user click “Add” icon in Address area.</w:t>
            </w:r>
          </w:p>
          <w:p w:rsidR="00AC24DE" w:rsidRDefault="00AC24DE" w:rsidP="00016C35">
            <w:pPr>
              <w:pStyle w:val="ListParagraph"/>
              <w:numPr>
                <w:ilvl w:val="0"/>
                <w:numId w:val="103"/>
              </w:numPr>
              <w:spacing w:after="0" w:line="264" w:lineRule="auto"/>
              <w:jc w:val="both"/>
              <w:rPr>
                <w:rFonts w:cstheme="majorHAnsi"/>
                <w:sz w:val="24"/>
                <w:szCs w:val="24"/>
              </w:rPr>
            </w:pPr>
            <w:r>
              <w:rPr>
                <w:rFonts w:cstheme="majorHAnsi"/>
                <w:sz w:val="24"/>
                <w:szCs w:val="24"/>
              </w:rPr>
              <w:t>System will appear a popup to input information (City/Province, District, Ward and Address).</w:t>
            </w:r>
          </w:p>
          <w:p w:rsidR="00AC24DE" w:rsidRDefault="00AC24DE" w:rsidP="00016C35">
            <w:pPr>
              <w:pStyle w:val="ListParagraph"/>
              <w:numPr>
                <w:ilvl w:val="0"/>
                <w:numId w:val="103"/>
              </w:numPr>
              <w:spacing w:after="0" w:line="264" w:lineRule="auto"/>
              <w:jc w:val="both"/>
              <w:rPr>
                <w:rFonts w:cstheme="majorHAnsi"/>
                <w:sz w:val="24"/>
                <w:szCs w:val="24"/>
              </w:rPr>
            </w:pPr>
            <w:r>
              <w:rPr>
                <w:rFonts w:cstheme="majorHAnsi"/>
                <w:sz w:val="24"/>
                <w:szCs w:val="24"/>
              </w:rPr>
              <w:t>User inputs information and clicks “Create” button.</w:t>
            </w:r>
          </w:p>
          <w:p w:rsidR="00AC24DE" w:rsidRDefault="00AC24DE" w:rsidP="00016C35">
            <w:pPr>
              <w:pStyle w:val="ListParagraph"/>
              <w:numPr>
                <w:ilvl w:val="0"/>
                <w:numId w:val="103"/>
              </w:numPr>
              <w:spacing w:after="0" w:line="264" w:lineRule="auto"/>
              <w:jc w:val="both"/>
              <w:rPr>
                <w:rFonts w:cstheme="majorHAnsi"/>
                <w:sz w:val="24"/>
                <w:szCs w:val="24"/>
              </w:rPr>
            </w:pPr>
            <w:r>
              <w:rPr>
                <w:rFonts w:cstheme="majorHAnsi"/>
                <w:sz w:val="24"/>
                <w:szCs w:val="24"/>
              </w:rPr>
              <w:t xml:space="preserve">System will create new customer address in Address area. </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inputs require information (City/Province, District and Address) is invalid format or missed require information, the system will notify and require input again.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Delete Customer Address</w:t>
      </w:r>
    </w:p>
    <w:p w:rsidR="00AC24DE" w:rsidRDefault="00AC24DE" w:rsidP="00AC24DE">
      <w:r>
        <w:rPr>
          <w:noProof/>
          <w:lang w:eastAsia="ja-JP"/>
        </w:rPr>
        <w:drawing>
          <wp:inline distT="0" distB="0" distL="0" distR="0" wp14:anchorId="5B9DDB7E" wp14:editId="51FA60DE">
            <wp:extent cx="4572000" cy="1581150"/>
            <wp:effectExtent l="0" t="0" r="0" b="0"/>
            <wp:docPr id="125" name="Picture 125"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Kim\Desktop\Untitle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5811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DELETE CUSTOMER ADDRESS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UC04.6</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Delete Customer Address</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delete a customer address.</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delete a customer address.</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“Customer Details” page, user click “Delete” icon in Address area.</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Customer address is deleted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4"/>
              </w:numPr>
              <w:spacing w:after="0" w:line="264" w:lineRule="auto"/>
              <w:jc w:val="both"/>
              <w:rPr>
                <w:rFonts w:cstheme="majorHAnsi"/>
                <w:sz w:val="24"/>
                <w:szCs w:val="24"/>
              </w:rPr>
            </w:pPr>
            <w:r>
              <w:rPr>
                <w:rFonts w:cstheme="majorHAnsi"/>
                <w:sz w:val="24"/>
                <w:szCs w:val="24"/>
              </w:rPr>
              <w:t>In “Customer Details” page, user click “Delete” icon in Address area.</w:t>
            </w:r>
          </w:p>
          <w:p w:rsidR="00AC24DE" w:rsidRDefault="00AC24DE" w:rsidP="00016C35">
            <w:pPr>
              <w:pStyle w:val="ListParagraph"/>
              <w:numPr>
                <w:ilvl w:val="0"/>
                <w:numId w:val="104"/>
              </w:numPr>
              <w:spacing w:after="0" w:line="264" w:lineRule="auto"/>
              <w:jc w:val="both"/>
              <w:rPr>
                <w:rFonts w:cstheme="majorHAnsi"/>
                <w:sz w:val="24"/>
                <w:szCs w:val="24"/>
              </w:rPr>
            </w:pPr>
            <w:r>
              <w:rPr>
                <w:rFonts w:cstheme="majorHAnsi"/>
                <w:sz w:val="24"/>
                <w:szCs w:val="24"/>
              </w:rPr>
              <w:t>System will appear a confirm box to selects.</w:t>
            </w:r>
          </w:p>
          <w:p w:rsidR="00AC24DE" w:rsidRDefault="00AC24DE" w:rsidP="00016C35">
            <w:pPr>
              <w:pStyle w:val="ListParagraph"/>
              <w:numPr>
                <w:ilvl w:val="0"/>
                <w:numId w:val="104"/>
              </w:numPr>
              <w:spacing w:after="0" w:line="264" w:lineRule="auto"/>
              <w:jc w:val="both"/>
              <w:rPr>
                <w:rFonts w:cstheme="majorHAnsi"/>
                <w:sz w:val="24"/>
                <w:szCs w:val="24"/>
              </w:rPr>
            </w:pPr>
            <w:r>
              <w:rPr>
                <w:rFonts w:cstheme="majorHAnsi"/>
                <w:sz w:val="24"/>
                <w:szCs w:val="24"/>
              </w:rPr>
              <w:t>User clicks “Yes” button to delete.</w:t>
            </w:r>
          </w:p>
          <w:p w:rsidR="00AC24DE" w:rsidRDefault="00AC24DE" w:rsidP="00016C35">
            <w:pPr>
              <w:pStyle w:val="ListParagraph"/>
              <w:numPr>
                <w:ilvl w:val="0"/>
                <w:numId w:val="104"/>
              </w:numPr>
              <w:spacing w:after="0" w:line="264" w:lineRule="auto"/>
              <w:jc w:val="both"/>
              <w:rPr>
                <w:rFonts w:cstheme="majorHAnsi"/>
                <w:sz w:val="24"/>
                <w:szCs w:val="24"/>
              </w:rPr>
            </w:pPr>
            <w:r>
              <w:rPr>
                <w:rFonts w:cstheme="majorHAnsi"/>
                <w:sz w:val="24"/>
                <w:szCs w:val="24"/>
              </w:rPr>
              <w:t>System will delete that customer address out of address list.</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r>
              <w:rPr>
                <w:rFonts w:cstheme="majorHAnsi"/>
                <w:b/>
                <w:sz w:val="24"/>
                <w:szCs w:val="24"/>
              </w:rPr>
              <w:t xml:space="preserve"> </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Edit Customer Address</w:t>
      </w:r>
    </w:p>
    <w:p w:rsidR="00AC24DE" w:rsidRDefault="00AC24DE" w:rsidP="00AC24DE">
      <w:r>
        <w:rPr>
          <w:noProof/>
          <w:lang w:eastAsia="ja-JP"/>
        </w:rPr>
        <w:drawing>
          <wp:inline distT="0" distB="0" distL="0" distR="0" wp14:anchorId="0D62F44D" wp14:editId="2842E4AC">
            <wp:extent cx="4629150" cy="1428750"/>
            <wp:effectExtent l="0" t="0" r="0" b="0"/>
            <wp:docPr id="124" name="Picture 124" descr="Description: 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Kim\Desktop\Untitl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29150" cy="14287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EDIT CUSTOMER ADDRESS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UC04.7</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Edit Customer Address</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edit customer address.</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edit customer address.</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“Customer Details” page, user click “Edit” icon in Customer Address area.</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Customer address is edited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5"/>
              </w:numPr>
              <w:spacing w:after="0" w:line="264" w:lineRule="auto"/>
              <w:jc w:val="both"/>
              <w:rPr>
                <w:rFonts w:cstheme="majorHAnsi"/>
                <w:sz w:val="24"/>
                <w:szCs w:val="24"/>
              </w:rPr>
            </w:pPr>
            <w:r>
              <w:rPr>
                <w:rFonts w:cstheme="majorHAnsi"/>
                <w:sz w:val="24"/>
                <w:szCs w:val="24"/>
              </w:rPr>
              <w:t>In “Customer Details” page, user click “Edit” icon in Customer Address area.</w:t>
            </w:r>
          </w:p>
          <w:p w:rsidR="00AC24DE" w:rsidRDefault="00AC24DE" w:rsidP="00016C35">
            <w:pPr>
              <w:pStyle w:val="ListParagraph"/>
              <w:numPr>
                <w:ilvl w:val="0"/>
                <w:numId w:val="105"/>
              </w:numPr>
              <w:spacing w:after="0" w:line="264" w:lineRule="auto"/>
              <w:jc w:val="both"/>
              <w:rPr>
                <w:rFonts w:cstheme="majorHAnsi"/>
                <w:sz w:val="24"/>
                <w:szCs w:val="24"/>
              </w:rPr>
            </w:pPr>
            <w:r>
              <w:rPr>
                <w:rFonts w:cstheme="majorHAnsi"/>
                <w:sz w:val="24"/>
                <w:szCs w:val="24"/>
              </w:rPr>
              <w:t>System will appear a popup to input information (City/Province, District, Ward and Address).</w:t>
            </w:r>
          </w:p>
          <w:p w:rsidR="00AC24DE" w:rsidRDefault="00AC24DE" w:rsidP="00016C35">
            <w:pPr>
              <w:pStyle w:val="ListParagraph"/>
              <w:numPr>
                <w:ilvl w:val="0"/>
                <w:numId w:val="105"/>
              </w:numPr>
              <w:spacing w:after="0" w:line="264" w:lineRule="auto"/>
              <w:jc w:val="both"/>
              <w:rPr>
                <w:rFonts w:cstheme="majorHAnsi"/>
                <w:sz w:val="24"/>
                <w:szCs w:val="24"/>
              </w:rPr>
            </w:pPr>
            <w:r>
              <w:rPr>
                <w:rFonts w:cstheme="majorHAnsi"/>
                <w:sz w:val="24"/>
                <w:szCs w:val="24"/>
              </w:rPr>
              <w:t>User inputs information and clicks “Save” button.</w:t>
            </w:r>
          </w:p>
          <w:p w:rsidR="00AC24DE" w:rsidRDefault="00AC24DE" w:rsidP="00016C35">
            <w:pPr>
              <w:pStyle w:val="ListParagraph"/>
              <w:numPr>
                <w:ilvl w:val="0"/>
                <w:numId w:val="105"/>
              </w:numPr>
              <w:spacing w:after="0" w:line="264" w:lineRule="auto"/>
              <w:jc w:val="both"/>
              <w:rPr>
                <w:rFonts w:cstheme="majorHAnsi"/>
                <w:sz w:val="24"/>
                <w:szCs w:val="24"/>
              </w:rPr>
            </w:pPr>
            <w:r>
              <w:rPr>
                <w:rFonts w:cstheme="majorHAnsi"/>
                <w:sz w:val="24"/>
                <w:szCs w:val="24"/>
              </w:rPr>
              <w:t xml:space="preserve">System will update new customer address in Customer Address area. </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inputs require information (City/Province, District and Address) is invalid format or missed require information, the system will notify and require input again.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016C35">
      <w:pPr>
        <w:pStyle w:val="Heading1111"/>
        <w:numPr>
          <w:ilvl w:val="3"/>
          <w:numId w:val="17"/>
        </w:numPr>
      </w:pPr>
      <w:r>
        <w:lastRenderedPageBreak/>
        <w:t>Manage Master Data</w:t>
      </w:r>
    </w:p>
    <w:p w:rsidR="00AC24DE" w:rsidRDefault="00AC24DE" w:rsidP="00AC24DE">
      <w:pPr>
        <w:spacing w:after="0" w:line="240" w:lineRule="auto"/>
        <w:rPr>
          <w:rFonts w:eastAsiaTheme="majorEastAsia" w:cstheme="majorHAnsi"/>
          <w:b/>
          <w:bCs/>
          <w:color w:val="4F81BD" w:themeColor="accent1"/>
          <w:sz w:val="24"/>
          <w:szCs w:val="24"/>
        </w:rPr>
      </w:pPr>
      <w:r>
        <w:rPr>
          <w:rFonts w:cstheme="majorHAnsi"/>
          <w:noProof/>
          <w:sz w:val="24"/>
          <w:szCs w:val="24"/>
          <w:lang w:eastAsia="ja-JP"/>
        </w:rPr>
        <w:drawing>
          <wp:inline distT="0" distB="0" distL="0" distR="0" wp14:anchorId="294B64E4" wp14:editId="4C6A4077">
            <wp:extent cx="6248400" cy="5524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8400" cy="5524500"/>
                    </a:xfrm>
                    <a:prstGeom prst="rect">
                      <a:avLst/>
                    </a:prstGeom>
                    <a:noFill/>
                    <a:ln>
                      <a:noFill/>
                    </a:ln>
                  </pic:spPr>
                </pic:pic>
              </a:graphicData>
            </a:graphic>
          </wp:inline>
        </w:drawing>
      </w:r>
      <w:r>
        <w:rPr>
          <w:rFonts w:cstheme="majorHAnsi"/>
          <w:noProof/>
          <w:sz w:val="24"/>
          <w:szCs w:val="24"/>
          <w:lang w:val="vi-VN" w:eastAsia="vi-VN"/>
        </w:rPr>
        <w:t xml:space="preserve"> </w:t>
      </w:r>
      <w:r>
        <w:rPr>
          <w:rFonts w:cstheme="majorHAnsi"/>
          <w:sz w:val="24"/>
          <w:szCs w:val="24"/>
        </w:rPr>
        <w:br w:type="page"/>
      </w:r>
    </w:p>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Create New Hub</w:t>
      </w:r>
    </w:p>
    <w:p w:rsidR="00AC24DE" w:rsidRDefault="00AC24DE" w:rsidP="00AC24DE">
      <w:r>
        <w:rPr>
          <w:noProof/>
          <w:lang w:eastAsia="ja-JP"/>
        </w:rPr>
        <w:drawing>
          <wp:inline distT="0" distB="0" distL="0" distR="0" wp14:anchorId="2337F391" wp14:editId="3487CF74">
            <wp:extent cx="5057775" cy="16002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7775" cy="1600200"/>
                    </a:xfrm>
                    <a:prstGeom prst="rect">
                      <a:avLst/>
                    </a:prstGeom>
                    <a:noFill/>
                    <a:ln>
                      <a:noFill/>
                    </a:ln>
                  </pic:spPr>
                </pic:pic>
              </a:graphicData>
            </a:graphic>
          </wp:inline>
        </w:drawing>
      </w:r>
      <w:r>
        <w:rPr>
          <w:noProof/>
          <w:lang w:val="vi-VN" w:eastAsia="vi-VN"/>
        </w:rPr>
        <w:t xml:space="preserve"> </w:t>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color w:val="76923C" w:themeColor="accent3" w:themeShade="BF"/>
                <w:sz w:val="24"/>
                <w:szCs w:val="24"/>
              </w:rPr>
            </w:pPr>
            <w:r>
              <w:rPr>
                <w:rFonts w:cstheme="majorHAnsi"/>
                <w:sz w:val="24"/>
                <w:szCs w:val="24"/>
              </w:rPr>
              <w:t>USE CASE - CREATE NEW HUB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UC05.1.1</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color w:val="76923C" w:themeColor="accent3" w:themeShade="BF"/>
                <w:sz w:val="24"/>
                <w:szCs w:val="24"/>
              </w:rPr>
            </w:pPr>
            <w:r>
              <w:rPr>
                <w:rFonts w:cstheme="majorHAnsi"/>
                <w:sz w:val="24"/>
                <w:szCs w:val="24"/>
              </w:rPr>
              <w:t>Create New Hub</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create new hub.</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create new hub.</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“Hubs” page, user click “Add” button.</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Hub is created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6"/>
              </w:numPr>
              <w:spacing w:after="0" w:line="264" w:lineRule="auto"/>
              <w:jc w:val="both"/>
              <w:rPr>
                <w:rFonts w:cstheme="majorHAnsi"/>
                <w:sz w:val="24"/>
                <w:szCs w:val="24"/>
              </w:rPr>
            </w:pPr>
            <w:r>
              <w:rPr>
                <w:rFonts w:cstheme="majorHAnsi"/>
                <w:sz w:val="24"/>
                <w:szCs w:val="24"/>
              </w:rPr>
              <w:t>In “Hub” page, user click “Add” button.</w:t>
            </w:r>
          </w:p>
          <w:p w:rsidR="00AC24DE" w:rsidRDefault="00AC24DE" w:rsidP="00016C35">
            <w:pPr>
              <w:pStyle w:val="ListParagraph"/>
              <w:numPr>
                <w:ilvl w:val="0"/>
                <w:numId w:val="106"/>
              </w:numPr>
              <w:spacing w:after="0" w:line="264" w:lineRule="auto"/>
              <w:jc w:val="both"/>
              <w:rPr>
                <w:rFonts w:cstheme="majorHAnsi"/>
                <w:sz w:val="24"/>
                <w:szCs w:val="24"/>
              </w:rPr>
            </w:pPr>
            <w:r>
              <w:rPr>
                <w:rFonts w:cstheme="majorHAnsi"/>
                <w:sz w:val="24"/>
                <w:szCs w:val="24"/>
              </w:rPr>
              <w:t>System will appear a popup to input information (Name, City/Province, District, Ward and Address).</w:t>
            </w:r>
          </w:p>
          <w:p w:rsidR="00AC24DE" w:rsidRDefault="00AC24DE" w:rsidP="00016C35">
            <w:pPr>
              <w:pStyle w:val="ListParagraph"/>
              <w:numPr>
                <w:ilvl w:val="0"/>
                <w:numId w:val="106"/>
              </w:numPr>
              <w:spacing w:after="0" w:line="264" w:lineRule="auto"/>
              <w:jc w:val="both"/>
              <w:rPr>
                <w:rFonts w:cstheme="majorHAnsi"/>
                <w:sz w:val="24"/>
                <w:szCs w:val="24"/>
              </w:rPr>
            </w:pPr>
            <w:r>
              <w:rPr>
                <w:rFonts w:cstheme="majorHAnsi"/>
                <w:sz w:val="24"/>
                <w:szCs w:val="24"/>
              </w:rPr>
              <w:t>User inputs information and clicks “OK” button.</w:t>
            </w:r>
          </w:p>
          <w:p w:rsidR="00AC24DE" w:rsidRDefault="00AC24DE" w:rsidP="00016C35">
            <w:pPr>
              <w:pStyle w:val="ListParagraph"/>
              <w:numPr>
                <w:ilvl w:val="0"/>
                <w:numId w:val="106"/>
              </w:numPr>
              <w:spacing w:after="0" w:line="264" w:lineRule="auto"/>
              <w:jc w:val="both"/>
              <w:rPr>
                <w:rFonts w:cstheme="majorHAnsi"/>
                <w:sz w:val="24"/>
                <w:szCs w:val="24"/>
              </w:rPr>
            </w:pPr>
            <w:r>
              <w:rPr>
                <w:rFonts w:cstheme="majorHAnsi"/>
                <w:sz w:val="24"/>
                <w:szCs w:val="24"/>
              </w:rPr>
              <w:t>System will create new hub in hub list.</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inputs require information (Name, City/Province, District and Address) is invalid format or missed require information, the system will notify and require input again.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Edit Hub</w:t>
      </w:r>
    </w:p>
    <w:p w:rsidR="00AC24DE" w:rsidRDefault="00AC24DE" w:rsidP="00AC24DE">
      <w:r>
        <w:rPr>
          <w:noProof/>
          <w:lang w:eastAsia="ja-JP"/>
        </w:rPr>
        <w:drawing>
          <wp:inline distT="0" distB="0" distL="0" distR="0" wp14:anchorId="592E5D72" wp14:editId="62C3C31E">
            <wp:extent cx="5124450" cy="15525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r>
        <w:rPr>
          <w:noProof/>
          <w:lang w:val="vi-VN" w:eastAsia="vi-VN"/>
        </w:rPr>
        <w:t xml:space="preserve"> </w:t>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color w:val="76923C" w:themeColor="accent3" w:themeShade="BF"/>
                <w:sz w:val="24"/>
                <w:szCs w:val="24"/>
              </w:rPr>
            </w:pPr>
            <w:r>
              <w:rPr>
                <w:rFonts w:cstheme="majorHAnsi"/>
                <w:sz w:val="24"/>
                <w:szCs w:val="24"/>
              </w:rPr>
              <w:t>USE CASE - EDIT HUB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UC05.1.2</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color w:val="76923C" w:themeColor="accent3" w:themeShade="BF"/>
                <w:sz w:val="24"/>
                <w:szCs w:val="24"/>
              </w:rPr>
            </w:pPr>
            <w:r>
              <w:rPr>
                <w:rFonts w:cstheme="majorHAnsi"/>
                <w:sz w:val="24"/>
                <w:szCs w:val="24"/>
              </w:rPr>
              <w:t>Edit Hub</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edit hub.</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edit hub.</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“Hub” page, user click “Edit” icon of that hub.</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Hub is edited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7"/>
              </w:numPr>
              <w:spacing w:after="0" w:line="264" w:lineRule="auto"/>
              <w:jc w:val="both"/>
              <w:rPr>
                <w:rFonts w:cstheme="majorHAnsi"/>
                <w:sz w:val="24"/>
                <w:szCs w:val="24"/>
              </w:rPr>
            </w:pPr>
            <w:r>
              <w:rPr>
                <w:rFonts w:cstheme="majorHAnsi"/>
                <w:sz w:val="24"/>
                <w:szCs w:val="24"/>
              </w:rPr>
              <w:t>In “Hub” page, user click “Edit” icon of that hub.</w:t>
            </w:r>
          </w:p>
          <w:p w:rsidR="00AC24DE" w:rsidRDefault="00AC24DE" w:rsidP="00016C35">
            <w:pPr>
              <w:pStyle w:val="ListParagraph"/>
              <w:numPr>
                <w:ilvl w:val="0"/>
                <w:numId w:val="107"/>
              </w:numPr>
              <w:spacing w:after="0" w:line="264" w:lineRule="auto"/>
              <w:jc w:val="both"/>
              <w:rPr>
                <w:rFonts w:cstheme="majorHAnsi"/>
                <w:sz w:val="24"/>
                <w:szCs w:val="24"/>
              </w:rPr>
            </w:pPr>
            <w:r>
              <w:rPr>
                <w:rFonts w:cstheme="majorHAnsi"/>
                <w:sz w:val="24"/>
                <w:szCs w:val="24"/>
              </w:rPr>
              <w:t>System will appear a popup to input information (Name, City/Province, District, Ward and Address) again.</w:t>
            </w:r>
          </w:p>
          <w:p w:rsidR="00AC24DE" w:rsidRDefault="00AC24DE" w:rsidP="00016C35">
            <w:pPr>
              <w:pStyle w:val="ListParagraph"/>
              <w:numPr>
                <w:ilvl w:val="0"/>
                <w:numId w:val="107"/>
              </w:numPr>
              <w:spacing w:after="0" w:line="264" w:lineRule="auto"/>
              <w:jc w:val="both"/>
              <w:rPr>
                <w:rFonts w:cstheme="majorHAnsi"/>
                <w:sz w:val="24"/>
                <w:szCs w:val="24"/>
              </w:rPr>
            </w:pPr>
            <w:r>
              <w:rPr>
                <w:rFonts w:cstheme="majorHAnsi"/>
                <w:sz w:val="24"/>
                <w:szCs w:val="24"/>
              </w:rPr>
              <w:t xml:space="preserve">User inputs information and clicks “Save” button. </w:t>
            </w:r>
          </w:p>
          <w:p w:rsidR="00AC24DE" w:rsidRDefault="00AC24DE" w:rsidP="00016C35">
            <w:pPr>
              <w:pStyle w:val="ListParagraph"/>
              <w:numPr>
                <w:ilvl w:val="0"/>
                <w:numId w:val="107"/>
              </w:numPr>
              <w:spacing w:after="0" w:line="264" w:lineRule="auto"/>
              <w:jc w:val="both"/>
              <w:rPr>
                <w:rFonts w:cstheme="majorHAnsi"/>
                <w:sz w:val="24"/>
                <w:szCs w:val="24"/>
              </w:rPr>
            </w:pPr>
            <w:r>
              <w:rPr>
                <w:rFonts w:cstheme="majorHAnsi"/>
                <w:sz w:val="24"/>
                <w:szCs w:val="24"/>
              </w:rPr>
              <w:t xml:space="preserve">System will update new hub in hub list. </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When inputs require information (Name, City/Province, District and Address) is invalid format or missed require information, the system will notify and require input again.</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Delete Hub</w:t>
      </w:r>
    </w:p>
    <w:p w:rsidR="00AC24DE" w:rsidRDefault="00AC24DE" w:rsidP="00AC24DE">
      <w:pPr>
        <w:pStyle w:val="Heading4"/>
        <w:ind w:left="1080"/>
        <w:rPr>
          <w:rFonts w:ascii="Calibri" w:hAnsi="Calibri" w:cstheme="majorHAnsi"/>
          <w:sz w:val="24"/>
          <w:szCs w:val="24"/>
        </w:rPr>
      </w:pPr>
      <w:r>
        <w:rPr>
          <w:rFonts w:ascii="Calibri" w:hAnsi="Calibri" w:cstheme="majorHAnsi"/>
          <w:b w:val="0"/>
          <w:i w:val="0"/>
          <w:noProof/>
          <w:sz w:val="24"/>
          <w:szCs w:val="24"/>
          <w:lang w:eastAsia="ja-JP"/>
        </w:rPr>
        <w:drawing>
          <wp:inline distT="0" distB="0" distL="0" distR="0" wp14:anchorId="0B213489" wp14:editId="13E92F0F">
            <wp:extent cx="5267325" cy="15144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514475"/>
                    </a:xfrm>
                    <a:prstGeom prst="rect">
                      <a:avLst/>
                    </a:prstGeom>
                    <a:noFill/>
                    <a:ln>
                      <a:noFill/>
                    </a:ln>
                  </pic:spPr>
                </pic:pic>
              </a:graphicData>
            </a:graphic>
          </wp:inline>
        </w:drawing>
      </w:r>
      <w:r>
        <w:rPr>
          <w:rFonts w:ascii="Calibri" w:hAnsi="Calibri" w:cstheme="majorHAnsi"/>
          <w:noProof/>
          <w:sz w:val="24"/>
          <w:szCs w:val="24"/>
          <w:lang w:val="vi-VN" w:eastAsia="vi-VN"/>
        </w:rPr>
        <w:t xml:space="preserve"> </w:t>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DELETE HUB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UC05.1.3</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Delete Hub</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delete hub.</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delete hub.</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“Hub” page, user click “Delete” icon of that hub.</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Hub is canceled successfully.</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8"/>
              </w:numPr>
              <w:spacing w:after="0" w:line="264" w:lineRule="auto"/>
              <w:jc w:val="both"/>
              <w:rPr>
                <w:rFonts w:cstheme="majorHAnsi"/>
                <w:sz w:val="24"/>
                <w:szCs w:val="24"/>
              </w:rPr>
            </w:pPr>
            <w:r>
              <w:rPr>
                <w:rFonts w:cstheme="majorHAnsi"/>
                <w:sz w:val="24"/>
                <w:szCs w:val="24"/>
              </w:rPr>
              <w:t>In “Hub” page, user click “Delete” icon of that hub.</w:t>
            </w:r>
          </w:p>
          <w:p w:rsidR="00AC24DE" w:rsidRDefault="00AC24DE" w:rsidP="00016C35">
            <w:pPr>
              <w:pStyle w:val="ListParagraph"/>
              <w:numPr>
                <w:ilvl w:val="0"/>
                <w:numId w:val="108"/>
              </w:numPr>
              <w:spacing w:after="0" w:line="264" w:lineRule="auto"/>
              <w:jc w:val="both"/>
              <w:rPr>
                <w:rFonts w:cstheme="majorHAnsi"/>
                <w:sz w:val="24"/>
                <w:szCs w:val="24"/>
              </w:rPr>
            </w:pPr>
            <w:r>
              <w:rPr>
                <w:rFonts w:cstheme="majorHAnsi"/>
                <w:sz w:val="24"/>
                <w:szCs w:val="24"/>
              </w:rPr>
              <w:t>System will appear a confirm box to confirm again.</w:t>
            </w:r>
          </w:p>
          <w:p w:rsidR="00AC24DE" w:rsidRDefault="00AC24DE" w:rsidP="00016C35">
            <w:pPr>
              <w:pStyle w:val="ListParagraph"/>
              <w:numPr>
                <w:ilvl w:val="0"/>
                <w:numId w:val="108"/>
              </w:numPr>
              <w:spacing w:after="0" w:line="264" w:lineRule="auto"/>
              <w:jc w:val="both"/>
              <w:rPr>
                <w:rFonts w:cstheme="majorHAnsi"/>
                <w:sz w:val="24"/>
                <w:szCs w:val="24"/>
              </w:rPr>
            </w:pPr>
            <w:r>
              <w:rPr>
                <w:rFonts w:cstheme="majorHAnsi"/>
                <w:sz w:val="24"/>
                <w:szCs w:val="24"/>
              </w:rPr>
              <w:t>User clicks “Yes” button to cancel.</w:t>
            </w:r>
          </w:p>
          <w:p w:rsidR="00AC24DE" w:rsidRDefault="00AC24DE" w:rsidP="00016C35">
            <w:pPr>
              <w:pStyle w:val="ListParagraph"/>
              <w:numPr>
                <w:ilvl w:val="0"/>
                <w:numId w:val="108"/>
              </w:numPr>
              <w:spacing w:after="0" w:line="264" w:lineRule="auto"/>
              <w:jc w:val="both"/>
              <w:rPr>
                <w:rFonts w:cstheme="majorHAnsi"/>
                <w:sz w:val="24"/>
                <w:szCs w:val="24"/>
              </w:rPr>
            </w:pPr>
            <w:r>
              <w:rPr>
                <w:rFonts w:cstheme="majorHAnsi"/>
                <w:sz w:val="24"/>
                <w:szCs w:val="24"/>
              </w:rPr>
              <w:t>System will delete that hub out of hub list.</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AC24DE" w:rsidRDefault="00AC24DE" w:rsidP="00AC24DE">
      <w:pPr>
        <w:pStyle w:val="Heading4"/>
        <w:rPr>
          <w:rFonts w:ascii="Calibri" w:hAnsi="Calibri" w:cstheme="majorHAnsi"/>
          <w:sz w:val="24"/>
          <w:szCs w:val="24"/>
        </w:rPr>
      </w:pPr>
      <w:r>
        <w:rPr>
          <w:rFonts w:ascii="Calibri" w:hAnsi="Calibri" w:cstheme="majorHAnsi"/>
          <w:sz w:val="24"/>
          <w:szCs w:val="24"/>
        </w:rPr>
        <w:lastRenderedPageBreak/>
        <w:t>Set Location for Hub</w:t>
      </w:r>
    </w:p>
    <w:p w:rsidR="00AC24DE" w:rsidRDefault="00AC24DE" w:rsidP="00AC24DE">
      <w:pPr>
        <w:pStyle w:val="Heading4"/>
        <w:ind w:left="1080"/>
        <w:rPr>
          <w:rFonts w:ascii="Calibri" w:hAnsi="Calibri" w:cstheme="majorHAnsi"/>
          <w:sz w:val="24"/>
          <w:szCs w:val="24"/>
        </w:rPr>
      </w:pPr>
      <w:r>
        <w:rPr>
          <w:rFonts w:cstheme="majorHAnsi"/>
          <w:b w:val="0"/>
          <w:i w:val="0"/>
          <w:noProof/>
          <w:sz w:val="24"/>
          <w:szCs w:val="24"/>
          <w:lang w:eastAsia="ja-JP"/>
        </w:rPr>
        <w:drawing>
          <wp:inline distT="0" distB="0" distL="0" distR="0" wp14:anchorId="73BF0A45" wp14:editId="02F9DF46">
            <wp:extent cx="5200650" cy="1571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0650" cy="157162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AC24DE" w:rsidTr="00AC24D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24DE" w:rsidRDefault="00AC24DE">
            <w:pPr>
              <w:spacing w:line="240" w:lineRule="auto"/>
              <w:rPr>
                <w:rFonts w:cstheme="majorHAnsi"/>
                <w:sz w:val="24"/>
                <w:szCs w:val="24"/>
              </w:rPr>
            </w:pPr>
          </w:p>
          <w:p w:rsidR="00AC24DE" w:rsidRDefault="00AC24DE">
            <w:pPr>
              <w:spacing w:after="120" w:line="240" w:lineRule="auto"/>
              <w:rPr>
                <w:rFonts w:cstheme="majorHAnsi"/>
                <w:sz w:val="24"/>
                <w:szCs w:val="24"/>
              </w:rPr>
            </w:pPr>
            <w:r>
              <w:rPr>
                <w:rFonts w:cstheme="majorHAnsi"/>
                <w:sz w:val="24"/>
                <w:szCs w:val="24"/>
              </w:rPr>
              <w:t>USE CASE – SET LOCATION SPECIFICATION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UC05.1.4</w:t>
            </w:r>
          </w:p>
        </w:tc>
        <w:tc>
          <w:tcPr>
            <w:tcW w:w="1216"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Version</w:t>
            </w:r>
          </w:p>
        </w:tc>
        <w:tc>
          <w:tcPr>
            <w:tcW w:w="1134"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1.0</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Use-case Name</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Set Location</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 xml:space="preserve">Author </w:t>
            </w:r>
          </w:p>
        </w:tc>
        <w:tc>
          <w:tcPr>
            <w:tcW w:w="3662" w:type="pct"/>
            <w:gridSpan w:val="4"/>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ThanhTV</w:t>
            </w:r>
          </w:p>
        </w:tc>
      </w:tr>
      <w:tr w:rsidR="00AC24DE" w:rsidTr="00AC24DE">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21/11/2012</w:t>
            </w:r>
          </w:p>
        </w:tc>
        <w:tc>
          <w:tcPr>
            <w:tcW w:w="84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C24DE" w:rsidRDefault="00AC24DE">
            <w:pPr>
              <w:spacing w:after="120" w:line="240" w:lineRule="auto"/>
              <w:rPr>
                <w:rFonts w:cstheme="majorHAnsi"/>
                <w:sz w:val="24"/>
                <w:szCs w:val="24"/>
              </w:rPr>
            </w:pPr>
            <w:r>
              <w:rPr>
                <w:rFonts w:cstheme="majorHAnsi"/>
                <w:sz w:val="24"/>
                <w:szCs w:val="24"/>
              </w:rPr>
              <w:t>Priority</w:t>
            </w:r>
          </w:p>
        </w:tc>
        <w:tc>
          <w:tcPr>
            <w:tcW w:w="1504" w:type="pct"/>
            <w:gridSpan w:val="2"/>
            <w:tcBorders>
              <w:top w:val="single" w:sz="4" w:space="0" w:color="auto"/>
              <w:left w:val="single" w:sz="4" w:space="0" w:color="auto"/>
              <w:bottom w:val="single" w:sz="4" w:space="0" w:color="auto"/>
              <w:right w:val="single" w:sz="4" w:space="0" w:color="auto"/>
            </w:tcBorders>
            <w:hideMark/>
          </w:tcPr>
          <w:p w:rsidR="00AC24DE" w:rsidRDefault="00AC24DE">
            <w:pPr>
              <w:spacing w:after="120" w:line="240" w:lineRule="auto"/>
              <w:rPr>
                <w:rFonts w:cstheme="majorHAnsi"/>
                <w:sz w:val="24"/>
                <w:szCs w:val="24"/>
              </w:rPr>
            </w:pPr>
            <w:r>
              <w:rPr>
                <w:rFonts w:cstheme="majorHAnsi"/>
                <w:sz w:val="24"/>
                <w:szCs w:val="24"/>
              </w:rPr>
              <w:t>Normal</w:t>
            </w:r>
          </w:p>
        </w:tc>
      </w:tr>
      <w:tr w:rsidR="00AC24DE" w:rsidTr="00AC24DE">
        <w:tc>
          <w:tcPr>
            <w:tcW w:w="5000" w:type="pct"/>
            <w:gridSpan w:val="5"/>
            <w:tcBorders>
              <w:top w:val="single" w:sz="4" w:space="0" w:color="auto"/>
              <w:left w:val="single" w:sz="4" w:space="0" w:color="auto"/>
              <w:bottom w:val="single" w:sz="4" w:space="0" w:color="auto"/>
              <w:right w:val="single" w:sz="4" w:space="0" w:color="auto"/>
            </w:tcBorders>
            <w:hideMark/>
          </w:tcPr>
          <w:p w:rsidR="00AC24DE" w:rsidRDefault="00AC24DE">
            <w:pPr>
              <w:spacing w:line="240" w:lineRule="auto"/>
              <w:ind w:left="2340" w:hanging="2340"/>
              <w:rPr>
                <w:rFonts w:cstheme="majorHAnsi"/>
                <w:sz w:val="24"/>
                <w:szCs w:val="24"/>
              </w:rPr>
            </w:pPr>
            <w:r>
              <w:rPr>
                <w:rFonts w:cstheme="majorHAnsi"/>
                <w:b/>
                <w:sz w:val="24"/>
                <w:szCs w:val="24"/>
              </w:rPr>
              <w:t>Actor:</w:t>
            </w:r>
            <w:r>
              <w:rPr>
                <w:rFonts w:cstheme="majorHAnsi"/>
                <w:sz w:val="24"/>
                <w:szCs w:val="24"/>
              </w:rPr>
              <w:tab/>
              <w:t>Office Staff</w:t>
            </w:r>
          </w:p>
          <w:p w:rsidR="00AC24DE" w:rsidRDefault="00AC24DE">
            <w:pPr>
              <w:spacing w:line="240" w:lineRule="auto"/>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set location.</w:t>
            </w:r>
          </w:p>
          <w:p w:rsidR="00AC24DE" w:rsidRDefault="00AC24DE">
            <w:pPr>
              <w:spacing w:line="240" w:lineRule="auto"/>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set location.</w:t>
            </w:r>
          </w:p>
          <w:p w:rsidR="00AC24DE" w:rsidRDefault="00AC24DE">
            <w:pPr>
              <w:spacing w:line="240" w:lineRule="auto"/>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“Hub” page, user click “Set Location” icon of that hub.</w:t>
            </w:r>
          </w:p>
          <w:p w:rsidR="00AC24DE" w:rsidRDefault="00AC24DE">
            <w:pPr>
              <w:spacing w:line="240" w:lineRule="auto"/>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AC24DE" w:rsidRDefault="00AC24DE">
            <w:pPr>
              <w:spacing w:line="240" w:lineRule="auto"/>
              <w:ind w:left="2340" w:hanging="2340"/>
              <w:rPr>
                <w:rFonts w:cstheme="majorHAnsi"/>
                <w:sz w:val="24"/>
                <w:szCs w:val="24"/>
              </w:rPr>
            </w:pPr>
            <w:r>
              <w:rPr>
                <w:rFonts w:cstheme="majorHAnsi"/>
                <w:b/>
                <w:sz w:val="24"/>
                <w:szCs w:val="24"/>
              </w:rPr>
              <w:t>Post-conditions:</w:t>
            </w:r>
            <w:r>
              <w:rPr>
                <w:rFonts w:cstheme="majorHAnsi"/>
                <w:sz w:val="24"/>
                <w:szCs w:val="24"/>
              </w:rPr>
              <w:tab/>
              <w:t>Location is set successful.</w:t>
            </w:r>
          </w:p>
          <w:p w:rsidR="00AC24DE" w:rsidRDefault="00AC24DE">
            <w:pPr>
              <w:spacing w:line="240" w:lineRule="auto"/>
              <w:rPr>
                <w:rFonts w:cstheme="majorHAnsi"/>
                <w:sz w:val="24"/>
                <w:szCs w:val="24"/>
              </w:rPr>
            </w:pPr>
            <w:r>
              <w:rPr>
                <w:rFonts w:cstheme="majorHAnsi"/>
                <w:b/>
                <w:sz w:val="24"/>
                <w:szCs w:val="24"/>
              </w:rPr>
              <w:t>Main Success Scenario:</w:t>
            </w:r>
          </w:p>
          <w:p w:rsidR="00AC24DE" w:rsidRDefault="00AC24DE" w:rsidP="00016C35">
            <w:pPr>
              <w:pStyle w:val="ListParagraph"/>
              <w:numPr>
                <w:ilvl w:val="0"/>
                <w:numId w:val="109"/>
              </w:numPr>
              <w:spacing w:after="0" w:line="264" w:lineRule="auto"/>
              <w:jc w:val="both"/>
              <w:rPr>
                <w:rFonts w:cstheme="majorHAnsi"/>
                <w:sz w:val="24"/>
                <w:szCs w:val="24"/>
              </w:rPr>
            </w:pPr>
            <w:r>
              <w:rPr>
                <w:rFonts w:cstheme="majorHAnsi"/>
                <w:sz w:val="24"/>
                <w:szCs w:val="24"/>
              </w:rPr>
              <w:t>In “Hub” page, user click “Set Location” icon of that hub.</w:t>
            </w:r>
          </w:p>
          <w:p w:rsidR="00AC24DE" w:rsidRDefault="00AC24DE" w:rsidP="00016C35">
            <w:pPr>
              <w:pStyle w:val="ListParagraph"/>
              <w:numPr>
                <w:ilvl w:val="0"/>
                <w:numId w:val="109"/>
              </w:numPr>
              <w:spacing w:after="0" w:line="264" w:lineRule="auto"/>
              <w:jc w:val="both"/>
              <w:rPr>
                <w:rFonts w:cstheme="majorHAnsi"/>
                <w:sz w:val="24"/>
                <w:szCs w:val="24"/>
              </w:rPr>
            </w:pPr>
            <w:r>
              <w:rPr>
                <w:rFonts w:cstheme="majorHAnsi"/>
                <w:sz w:val="24"/>
                <w:szCs w:val="24"/>
              </w:rPr>
              <w:t>User selects new location of that hub in the map.</w:t>
            </w:r>
          </w:p>
          <w:p w:rsidR="00AC24DE" w:rsidRDefault="00AC24DE" w:rsidP="00016C35">
            <w:pPr>
              <w:pStyle w:val="ListParagraph"/>
              <w:numPr>
                <w:ilvl w:val="0"/>
                <w:numId w:val="109"/>
              </w:numPr>
              <w:spacing w:after="0" w:line="264" w:lineRule="auto"/>
              <w:jc w:val="both"/>
              <w:rPr>
                <w:rFonts w:cstheme="majorHAnsi"/>
                <w:sz w:val="24"/>
                <w:szCs w:val="24"/>
              </w:rPr>
            </w:pPr>
            <w:r>
              <w:rPr>
                <w:rFonts w:cstheme="majorHAnsi"/>
                <w:sz w:val="24"/>
                <w:szCs w:val="24"/>
              </w:rPr>
              <w:t>User clicks “Confirm Set Location” icon to set.</w:t>
            </w:r>
          </w:p>
          <w:p w:rsidR="00AC24DE" w:rsidRDefault="00AC24DE" w:rsidP="00016C35">
            <w:pPr>
              <w:pStyle w:val="ListParagraph"/>
              <w:numPr>
                <w:ilvl w:val="0"/>
                <w:numId w:val="109"/>
              </w:numPr>
              <w:spacing w:after="0" w:line="264" w:lineRule="auto"/>
              <w:jc w:val="both"/>
              <w:rPr>
                <w:rFonts w:cstheme="majorHAnsi"/>
                <w:sz w:val="24"/>
                <w:szCs w:val="24"/>
              </w:rPr>
            </w:pPr>
            <w:r>
              <w:rPr>
                <w:rFonts w:cstheme="majorHAnsi"/>
                <w:sz w:val="24"/>
                <w:szCs w:val="24"/>
              </w:rPr>
              <w:t>System will set new location to that hub.</w:t>
            </w:r>
          </w:p>
          <w:p w:rsidR="00AC24DE" w:rsidRDefault="00AC24DE">
            <w:pPr>
              <w:spacing w:line="240" w:lineRule="auto"/>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Exceptions:</w:t>
            </w:r>
            <w:r>
              <w:rPr>
                <w:rFonts w:cstheme="majorHAnsi"/>
                <w:sz w:val="24"/>
                <w:szCs w:val="24"/>
              </w:rPr>
              <w:tab/>
              <w:t>N/A</w:t>
            </w:r>
          </w:p>
          <w:p w:rsidR="00AC24DE" w:rsidRDefault="00AC24DE">
            <w:pPr>
              <w:spacing w:line="240" w:lineRule="auto"/>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AC24DE" w:rsidRDefault="00AC24DE">
            <w:pPr>
              <w:spacing w:after="120" w:line="240" w:lineRule="auto"/>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AC24DE" w:rsidRDefault="00AC24DE" w:rsidP="00AC24DE"/>
    <w:p w:rsidR="009C1BCC" w:rsidRPr="000A25E4" w:rsidRDefault="009C1BCC" w:rsidP="009C1BCC">
      <w:pPr>
        <w:spacing w:after="0" w:line="240" w:lineRule="auto"/>
        <w:rPr>
          <w:rFonts w:eastAsiaTheme="majorEastAsia" w:cstheme="majorHAnsi"/>
          <w:b/>
          <w:bCs/>
          <w:color w:val="4F81BD" w:themeColor="accent1"/>
          <w:sz w:val="24"/>
          <w:szCs w:val="24"/>
        </w:rPr>
      </w:pPr>
    </w:p>
    <w:p w:rsidR="009C1BCC" w:rsidRPr="000A25E4" w:rsidRDefault="009C1BCC" w:rsidP="00016C35">
      <w:pPr>
        <w:pStyle w:val="Heading1111"/>
        <w:numPr>
          <w:ilvl w:val="3"/>
          <w:numId w:val="60"/>
        </w:numPr>
      </w:pPr>
      <w:bookmarkStart w:id="219" w:name="_Toc342392628"/>
      <w:r>
        <w:lastRenderedPageBreak/>
        <w:t>Manage Collection Plan</w:t>
      </w:r>
      <w:bookmarkEnd w:id="219"/>
    </w:p>
    <w:p w:rsidR="008E37B0" w:rsidRPr="000A25E4" w:rsidRDefault="009C1BCC" w:rsidP="008E37B0">
      <w:pPr>
        <w:pStyle w:val="Heading4"/>
        <w:rPr>
          <w:rFonts w:ascii="Calibri" w:hAnsi="Calibri" w:cstheme="majorHAnsi"/>
          <w:sz w:val="24"/>
          <w:szCs w:val="24"/>
        </w:rPr>
      </w:pPr>
      <w:r>
        <w:rPr>
          <w:rFonts w:cstheme="majorHAnsi"/>
          <w:sz w:val="24"/>
          <w:szCs w:val="24"/>
          <w:lang w:eastAsia="ja-JP"/>
        </w:rPr>
        <w:t xml:space="preserve"> </w:t>
      </w:r>
      <w:r w:rsidRPr="00C720D2">
        <w:rPr>
          <w:rFonts w:cstheme="majorHAnsi"/>
          <w:noProof/>
          <w:sz w:val="24"/>
          <w:szCs w:val="24"/>
          <w:lang w:eastAsia="ja-JP"/>
        </w:rPr>
        <w:drawing>
          <wp:inline distT="0" distB="0" distL="0" distR="0" wp14:anchorId="46F72A9D" wp14:editId="132AACFF">
            <wp:extent cx="6038850" cy="5724525"/>
            <wp:effectExtent l="19050" t="0" r="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6038850" cy="5724525"/>
                    </a:xfrm>
                    <a:prstGeom prst="rect">
                      <a:avLst/>
                    </a:prstGeom>
                    <a:noFill/>
                    <a:ln w="9525">
                      <a:noFill/>
                      <a:miter lim="800000"/>
                      <a:headEnd/>
                      <a:tailEnd/>
                    </a:ln>
                  </pic:spPr>
                </pic:pic>
              </a:graphicData>
            </a:graphic>
          </wp:inline>
        </w:drawing>
      </w:r>
      <w:r>
        <w:rPr>
          <w:rFonts w:cstheme="majorHAnsi"/>
          <w:noProof/>
          <w:sz w:val="24"/>
          <w:szCs w:val="24"/>
          <w:lang w:val="vi-VN" w:eastAsia="vi-VN"/>
        </w:rPr>
        <w:t xml:space="preserve"> </w:t>
      </w:r>
      <w:r w:rsidR="008E37B0">
        <w:rPr>
          <w:rFonts w:ascii="Calibri" w:hAnsi="Calibri" w:cstheme="majorHAnsi"/>
          <w:sz w:val="24"/>
          <w:szCs w:val="24"/>
        </w:rPr>
        <w:t>Create Collection Plan</w:t>
      </w:r>
    </w:p>
    <w:p w:rsidR="008E37B0" w:rsidRPr="000A25E4" w:rsidRDefault="008E37B0" w:rsidP="008E37B0">
      <w:pPr>
        <w:jc w:val="center"/>
        <w:rPr>
          <w:rFonts w:cstheme="majorHAnsi"/>
          <w:sz w:val="24"/>
          <w:szCs w:val="24"/>
        </w:rPr>
      </w:pPr>
      <w:r w:rsidRPr="00AA137D">
        <w:rPr>
          <w:rFonts w:cstheme="majorHAnsi"/>
          <w:noProof/>
          <w:sz w:val="24"/>
          <w:szCs w:val="24"/>
          <w:lang w:eastAsia="ja-JP"/>
        </w:rPr>
        <w:drawing>
          <wp:inline distT="0" distB="0" distL="0" distR="0" wp14:anchorId="673B6297" wp14:editId="6C421E48">
            <wp:extent cx="3733800" cy="1543050"/>
            <wp:effectExtent l="19050" t="0" r="0" b="0"/>
            <wp:docPr id="137" name="Picture 2" descr="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Desktop\Untitled.png"/>
                    <pic:cNvPicPr>
                      <a:picLocks noChangeAspect="1" noChangeArrowheads="1"/>
                    </pic:cNvPicPr>
                  </pic:nvPicPr>
                  <pic:blipFill>
                    <a:blip r:embed="rId56" cstate="print"/>
                    <a:srcRect/>
                    <a:stretch>
                      <a:fillRect/>
                    </a:stretch>
                  </pic:blipFill>
                  <pic:spPr bwMode="auto">
                    <a:xfrm>
                      <a:off x="0" y="0"/>
                      <a:ext cx="3733800" cy="154305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CREATE COLLECTION PLAN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lastRenderedPageBreak/>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UC06.1</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Create Collection Plan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creates new collection plan.</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create new collection plan.</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collection plan, user click “Add”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Collection plan is created successfully.</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38"/>
              </w:numPr>
              <w:spacing w:after="0" w:line="264" w:lineRule="auto"/>
              <w:jc w:val="both"/>
              <w:rPr>
                <w:rFonts w:cstheme="majorHAnsi"/>
                <w:sz w:val="24"/>
                <w:szCs w:val="24"/>
              </w:rPr>
            </w:pPr>
            <w:r>
              <w:rPr>
                <w:rFonts w:cstheme="majorHAnsi"/>
                <w:sz w:val="24"/>
                <w:szCs w:val="24"/>
              </w:rPr>
              <w:t>In main page of collection plan, user clicks “Add” button.</w:t>
            </w:r>
          </w:p>
          <w:p w:rsidR="008E37B0" w:rsidRPr="000A25E4" w:rsidRDefault="008E37B0" w:rsidP="00016C35">
            <w:pPr>
              <w:pStyle w:val="ListParagraph"/>
              <w:numPr>
                <w:ilvl w:val="0"/>
                <w:numId w:val="38"/>
              </w:numPr>
              <w:spacing w:after="0" w:line="264" w:lineRule="auto"/>
              <w:jc w:val="both"/>
              <w:rPr>
                <w:rFonts w:cstheme="majorHAnsi"/>
                <w:sz w:val="24"/>
                <w:szCs w:val="24"/>
              </w:rPr>
            </w:pPr>
            <w:r>
              <w:rPr>
                <w:rFonts w:cstheme="majorHAnsi"/>
                <w:sz w:val="24"/>
                <w:szCs w:val="24"/>
              </w:rPr>
              <w:t>System will redirect to “Create New Collection Plan” page.</w:t>
            </w:r>
          </w:p>
          <w:p w:rsidR="008E37B0" w:rsidRPr="000A25E4" w:rsidRDefault="008E37B0" w:rsidP="00016C35">
            <w:pPr>
              <w:pStyle w:val="ListParagraph"/>
              <w:numPr>
                <w:ilvl w:val="0"/>
                <w:numId w:val="38"/>
              </w:numPr>
              <w:spacing w:after="0" w:line="264" w:lineRule="auto"/>
              <w:jc w:val="both"/>
              <w:rPr>
                <w:rFonts w:cstheme="majorHAnsi"/>
                <w:sz w:val="24"/>
                <w:szCs w:val="24"/>
              </w:rPr>
            </w:pPr>
            <w:r>
              <w:rPr>
                <w:rFonts w:cstheme="majorHAnsi"/>
                <w:sz w:val="24"/>
                <w:szCs w:val="24"/>
              </w:rPr>
              <w:t>User selects city, district and ward to list all requests in that.</w:t>
            </w:r>
          </w:p>
          <w:p w:rsidR="008E37B0" w:rsidRPr="000A25E4" w:rsidRDefault="008E37B0" w:rsidP="00016C35">
            <w:pPr>
              <w:pStyle w:val="ListParagraph"/>
              <w:numPr>
                <w:ilvl w:val="0"/>
                <w:numId w:val="38"/>
              </w:numPr>
              <w:spacing w:after="0" w:line="264" w:lineRule="auto"/>
              <w:jc w:val="both"/>
              <w:rPr>
                <w:rFonts w:cstheme="majorHAnsi"/>
                <w:sz w:val="24"/>
                <w:szCs w:val="24"/>
              </w:rPr>
            </w:pPr>
            <w:r>
              <w:rPr>
                <w:rFonts w:cstheme="majorHAnsi"/>
                <w:sz w:val="24"/>
                <w:szCs w:val="24"/>
              </w:rPr>
              <w:t>User clicks to “Add to plan” icon in that requests to add requests to plan and clicks “Create Plan” button.</w:t>
            </w:r>
          </w:p>
          <w:p w:rsidR="008E37B0" w:rsidRPr="00330CF5" w:rsidRDefault="008E37B0" w:rsidP="00016C35">
            <w:pPr>
              <w:pStyle w:val="ListParagraph"/>
              <w:numPr>
                <w:ilvl w:val="0"/>
                <w:numId w:val="38"/>
              </w:numPr>
              <w:spacing w:after="0" w:line="264" w:lineRule="auto"/>
              <w:jc w:val="both"/>
              <w:rPr>
                <w:sz w:val="24"/>
                <w:szCs w:val="24"/>
              </w:rPr>
            </w:pPr>
            <w:r>
              <w:rPr>
                <w:rFonts w:cstheme="majorHAnsi"/>
                <w:sz w:val="24"/>
                <w:szCs w:val="24"/>
              </w:rPr>
              <w:t xml:space="preserve">System will redirect to “Collection Plan Details” page and </w:t>
            </w:r>
            <w:r w:rsidRPr="00330CF5">
              <w:rPr>
                <w:sz w:val="24"/>
                <w:szCs w:val="24"/>
              </w:rPr>
              <w:t>new</w:t>
            </w:r>
            <w:r>
              <w:rPr>
                <w:sz w:val="24"/>
                <w:szCs w:val="24"/>
              </w:rPr>
              <w:t xml:space="preserve"> </w:t>
            </w:r>
            <w:r w:rsidRPr="00330CF5">
              <w:rPr>
                <w:sz w:val="24"/>
                <w:szCs w:val="24"/>
              </w:rPr>
              <w:t xml:space="preserve">collection plan </w:t>
            </w:r>
            <w:r>
              <w:rPr>
                <w:sz w:val="24"/>
                <w:szCs w:val="24"/>
              </w:rPr>
              <w:t xml:space="preserve">will </w:t>
            </w:r>
            <w:r w:rsidRPr="00330CF5">
              <w:rPr>
                <w:sz w:val="24"/>
                <w:szCs w:val="24"/>
              </w:rPr>
              <w:t xml:space="preserve">appears in collection plan list. </w:t>
            </w:r>
          </w:p>
          <w:p w:rsidR="008E37B0"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r>
          </w:p>
          <w:p w:rsidR="008E37B0" w:rsidRPr="000A25E4" w:rsidRDefault="008E37B0" w:rsidP="00016C35">
            <w:pPr>
              <w:pStyle w:val="ListParagraph"/>
              <w:numPr>
                <w:ilvl w:val="0"/>
                <w:numId w:val="110"/>
              </w:numPr>
              <w:spacing w:after="0" w:line="264" w:lineRule="auto"/>
              <w:jc w:val="both"/>
              <w:rPr>
                <w:rFonts w:cstheme="majorHAnsi"/>
                <w:sz w:val="24"/>
                <w:szCs w:val="24"/>
              </w:rPr>
            </w:pPr>
            <w:r>
              <w:rPr>
                <w:rFonts w:cstheme="majorHAnsi"/>
                <w:sz w:val="24"/>
                <w:szCs w:val="24"/>
              </w:rPr>
              <w:t>In main page of collection plan, user clicks “Add” button.</w:t>
            </w:r>
          </w:p>
          <w:p w:rsidR="008E37B0" w:rsidRDefault="008E37B0" w:rsidP="00016C35">
            <w:pPr>
              <w:pStyle w:val="ListParagraph"/>
              <w:numPr>
                <w:ilvl w:val="0"/>
                <w:numId w:val="110"/>
              </w:numPr>
              <w:spacing w:after="0" w:line="264" w:lineRule="auto"/>
              <w:jc w:val="both"/>
              <w:rPr>
                <w:rFonts w:cstheme="majorHAnsi"/>
                <w:sz w:val="24"/>
                <w:szCs w:val="24"/>
              </w:rPr>
            </w:pPr>
            <w:r>
              <w:rPr>
                <w:rFonts w:cstheme="majorHAnsi"/>
                <w:sz w:val="24"/>
                <w:szCs w:val="24"/>
              </w:rPr>
              <w:t>System will redirect to “Create New Collection Plan” page.</w:t>
            </w:r>
          </w:p>
          <w:p w:rsidR="008E37B0" w:rsidRDefault="008E37B0" w:rsidP="00016C35">
            <w:pPr>
              <w:pStyle w:val="ListParagraph"/>
              <w:numPr>
                <w:ilvl w:val="0"/>
                <w:numId w:val="110"/>
              </w:numPr>
              <w:spacing w:after="0" w:line="264" w:lineRule="auto"/>
              <w:jc w:val="both"/>
              <w:rPr>
                <w:rFonts w:cstheme="majorHAnsi"/>
                <w:sz w:val="24"/>
                <w:szCs w:val="24"/>
              </w:rPr>
            </w:pPr>
            <w:r>
              <w:rPr>
                <w:rFonts w:cstheme="majorHAnsi"/>
                <w:sz w:val="24"/>
                <w:szCs w:val="24"/>
              </w:rPr>
              <w:t>User clicks “Not Use Map” button to create plan without using map.</w:t>
            </w:r>
          </w:p>
          <w:p w:rsidR="008E37B0" w:rsidRPr="000A25E4" w:rsidRDefault="008E37B0" w:rsidP="00016C35">
            <w:pPr>
              <w:pStyle w:val="ListParagraph"/>
              <w:numPr>
                <w:ilvl w:val="0"/>
                <w:numId w:val="110"/>
              </w:numPr>
              <w:spacing w:after="0" w:line="264" w:lineRule="auto"/>
              <w:jc w:val="both"/>
              <w:rPr>
                <w:rFonts w:cstheme="majorHAnsi"/>
                <w:sz w:val="24"/>
                <w:szCs w:val="24"/>
              </w:rPr>
            </w:pPr>
            <w:r>
              <w:rPr>
                <w:rFonts w:cstheme="majorHAnsi"/>
                <w:sz w:val="24"/>
                <w:szCs w:val="24"/>
              </w:rPr>
              <w:t>System will redirect to “Create New Collection Plan” page that without map.</w:t>
            </w:r>
          </w:p>
          <w:p w:rsidR="008E37B0" w:rsidRPr="000A25E4" w:rsidRDefault="008E37B0" w:rsidP="00016C35">
            <w:pPr>
              <w:pStyle w:val="ListParagraph"/>
              <w:numPr>
                <w:ilvl w:val="0"/>
                <w:numId w:val="110"/>
              </w:numPr>
              <w:spacing w:after="0" w:line="264" w:lineRule="auto"/>
              <w:jc w:val="both"/>
              <w:rPr>
                <w:rFonts w:cstheme="majorHAnsi"/>
                <w:sz w:val="24"/>
                <w:szCs w:val="24"/>
              </w:rPr>
            </w:pPr>
            <w:r>
              <w:rPr>
                <w:rFonts w:cstheme="majorHAnsi"/>
                <w:sz w:val="24"/>
                <w:szCs w:val="24"/>
              </w:rPr>
              <w:t>User selects city, district and ward to list all requests in that.</w:t>
            </w:r>
          </w:p>
          <w:p w:rsidR="008E37B0" w:rsidRPr="000A25E4" w:rsidRDefault="008E37B0" w:rsidP="00016C35">
            <w:pPr>
              <w:pStyle w:val="ListParagraph"/>
              <w:numPr>
                <w:ilvl w:val="0"/>
                <w:numId w:val="110"/>
              </w:numPr>
              <w:spacing w:after="0" w:line="264" w:lineRule="auto"/>
              <w:jc w:val="both"/>
              <w:rPr>
                <w:rFonts w:cstheme="majorHAnsi"/>
                <w:sz w:val="24"/>
                <w:szCs w:val="24"/>
              </w:rPr>
            </w:pPr>
            <w:r>
              <w:rPr>
                <w:rFonts w:cstheme="majorHAnsi"/>
                <w:sz w:val="24"/>
                <w:szCs w:val="24"/>
              </w:rPr>
              <w:t>User clicks to “Add to plan” icon in that requests to add requests to plan and clicks “Create Plan” button.</w:t>
            </w:r>
          </w:p>
          <w:p w:rsidR="008E37B0" w:rsidRPr="00330CF5" w:rsidRDefault="008E37B0" w:rsidP="00016C35">
            <w:pPr>
              <w:pStyle w:val="ListParagraph"/>
              <w:numPr>
                <w:ilvl w:val="0"/>
                <w:numId w:val="110"/>
              </w:numPr>
              <w:spacing w:after="0" w:line="264" w:lineRule="auto"/>
              <w:jc w:val="both"/>
              <w:rPr>
                <w:sz w:val="24"/>
                <w:szCs w:val="24"/>
              </w:rPr>
            </w:pPr>
            <w:r>
              <w:rPr>
                <w:rFonts w:cstheme="majorHAnsi"/>
                <w:sz w:val="24"/>
                <w:szCs w:val="24"/>
              </w:rPr>
              <w:t xml:space="preserve">System will redirect to “Collection Plan Details” page and </w:t>
            </w:r>
            <w:r w:rsidRPr="00330CF5">
              <w:rPr>
                <w:rFonts w:cstheme="majorHAnsi"/>
                <w:sz w:val="24"/>
                <w:szCs w:val="24"/>
              </w:rPr>
              <w:t>n</w:t>
            </w:r>
            <w:r w:rsidRPr="00330CF5">
              <w:rPr>
                <w:sz w:val="24"/>
                <w:szCs w:val="24"/>
              </w:rPr>
              <w:t>ew collection plan</w:t>
            </w:r>
            <w:r>
              <w:rPr>
                <w:sz w:val="24"/>
                <w:szCs w:val="24"/>
              </w:rPr>
              <w:t xml:space="preserve"> will</w:t>
            </w:r>
            <w:r w:rsidRPr="00330CF5">
              <w:rPr>
                <w:sz w:val="24"/>
                <w:szCs w:val="24"/>
              </w:rPr>
              <w:t xml:space="preserve"> appears in collection plan list. </w:t>
            </w:r>
          </w:p>
          <w:p w:rsidR="008E37B0" w:rsidRPr="000A25E4" w:rsidRDefault="008E37B0" w:rsidP="00302BC8">
            <w:pPr>
              <w:ind w:left="2340" w:hanging="2340"/>
              <w:rPr>
                <w:rFonts w:cstheme="majorHAnsi"/>
                <w:sz w:val="24"/>
                <w:szCs w:val="24"/>
              </w:rPr>
            </w:pP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When inputs require information is invalid format or missed require information, the system will notify and require input again.</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Filter Collection Plan</w:t>
      </w:r>
    </w:p>
    <w:p w:rsidR="008E37B0" w:rsidRPr="000A25E4" w:rsidRDefault="008E37B0" w:rsidP="008E37B0">
      <w:pPr>
        <w:jc w:val="center"/>
        <w:rPr>
          <w:rFonts w:cstheme="majorHAnsi"/>
          <w:sz w:val="24"/>
          <w:szCs w:val="24"/>
        </w:rPr>
      </w:pPr>
      <w:r w:rsidRPr="00AA137D">
        <w:rPr>
          <w:rFonts w:cstheme="majorHAnsi"/>
          <w:noProof/>
          <w:sz w:val="24"/>
          <w:szCs w:val="24"/>
          <w:lang w:eastAsia="ja-JP"/>
        </w:rPr>
        <w:drawing>
          <wp:inline distT="0" distB="0" distL="0" distR="0" wp14:anchorId="3F90B1C8" wp14:editId="2D0128A3">
            <wp:extent cx="4124325" cy="1571625"/>
            <wp:effectExtent l="19050" t="0" r="9525" b="0"/>
            <wp:docPr id="138" name="Picture 3" descr="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m\Desktop\Untitled.png"/>
                    <pic:cNvPicPr>
                      <a:picLocks noChangeAspect="1" noChangeArrowheads="1"/>
                    </pic:cNvPicPr>
                  </pic:nvPicPr>
                  <pic:blipFill>
                    <a:blip r:embed="rId57" cstate="print"/>
                    <a:srcRect/>
                    <a:stretch>
                      <a:fillRect/>
                    </a:stretch>
                  </pic:blipFill>
                  <pic:spPr bwMode="auto">
                    <a:xfrm>
                      <a:off x="0" y="0"/>
                      <a:ext cx="4124325" cy="1571625"/>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FILTER COLLECTION PLAN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UC06.2</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Filter Collection Plan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filters collection plan.</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filter collection plan.</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collection plan, user click “Filter”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Collection plan is filtered successfully.</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39"/>
              </w:numPr>
              <w:spacing w:after="0" w:line="264" w:lineRule="auto"/>
              <w:jc w:val="both"/>
              <w:rPr>
                <w:rFonts w:cstheme="majorHAnsi"/>
                <w:sz w:val="24"/>
                <w:szCs w:val="24"/>
              </w:rPr>
            </w:pPr>
            <w:r>
              <w:rPr>
                <w:rFonts w:cstheme="majorHAnsi"/>
                <w:sz w:val="24"/>
                <w:szCs w:val="24"/>
              </w:rPr>
              <w:t>In main page of collection plan, user selects conditions (status, start date, end date) and clicks “Filter” button.</w:t>
            </w:r>
          </w:p>
          <w:p w:rsidR="008E37B0" w:rsidRPr="000A25E4" w:rsidRDefault="008E37B0" w:rsidP="00016C35">
            <w:pPr>
              <w:pStyle w:val="ListParagraph"/>
              <w:numPr>
                <w:ilvl w:val="0"/>
                <w:numId w:val="39"/>
              </w:numPr>
              <w:spacing w:after="0" w:line="264" w:lineRule="auto"/>
              <w:jc w:val="both"/>
              <w:rPr>
                <w:rFonts w:cstheme="majorHAnsi"/>
                <w:sz w:val="24"/>
                <w:szCs w:val="24"/>
              </w:rPr>
            </w:pPr>
            <w:r>
              <w:rPr>
                <w:rFonts w:cstheme="majorHAnsi"/>
                <w:sz w:val="24"/>
                <w:szCs w:val="24"/>
              </w:rPr>
              <w:t>System will show collection plans tally with conditions.</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Pr>
        <w:jc w:val="center"/>
        <w:rPr>
          <w:rFonts w:cstheme="majorHAnsi"/>
          <w:sz w:val="24"/>
          <w:szCs w:val="24"/>
        </w:rPr>
      </w:pPr>
    </w:p>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Cancel Collection Plan</w:t>
      </w:r>
    </w:p>
    <w:p w:rsidR="008E37B0" w:rsidRPr="000A25E4" w:rsidRDefault="008E37B0" w:rsidP="008E37B0">
      <w:r w:rsidRPr="00631288">
        <w:rPr>
          <w:noProof/>
          <w:lang w:eastAsia="ja-JP"/>
        </w:rPr>
        <w:drawing>
          <wp:inline distT="0" distB="0" distL="0" distR="0" wp14:anchorId="2080CD08" wp14:editId="08468141">
            <wp:extent cx="3867150" cy="1914525"/>
            <wp:effectExtent l="19050" t="0" r="0" b="0"/>
            <wp:docPr id="139" name="Picture 4" descr="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Desktop\Untitled.png"/>
                    <pic:cNvPicPr>
                      <a:picLocks noChangeAspect="1" noChangeArrowheads="1"/>
                    </pic:cNvPicPr>
                  </pic:nvPicPr>
                  <pic:blipFill>
                    <a:blip r:embed="rId58" cstate="print"/>
                    <a:srcRect/>
                    <a:stretch>
                      <a:fillRect/>
                    </a:stretch>
                  </pic:blipFill>
                  <pic:spPr bwMode="auto">
                    <a:xfrm>
                      <a:off x="0" y="0"/>
                      <a:ext cx="3867150" cy="1914525"/>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CANCEL COLLECTION PLAN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UC06.3</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Cancel Collection Plan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cancel collection plan.</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cancel collection plan.</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Collection Plan Details page, user click “Cancel”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Collection plan is canceled successfully.</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0"/>
              </w:numPr>
              <w:spacing w:after="0" w:line="264" w:lineRule="auto"/>
              <w:jc w:val="both"/>
              <w:rPr>
                <w:rFonts w:cstheme="majorHAnsi"/>
                <w:sz w:val="24"/>
                <w:szCs w:val="24"/>
              </w:rPr>
            </w:pPr>
            <w:r>
              <w:rPr>
                <w:rFonts w:cstheme="majorHAnsi"/>
                <w:sz w:val="24"/>
                <w:szCs w:val="24"/>
              </w:rPr>
              <w:t>In Collection Plan Details page, user clicks “Cancel” button.</w:t>
            </w:r>
          </w:p>
          <w:p w:rsidR="008E37B0" w:rsidRPr="000A25E4" w:rsidRDefault="008E37B0" w:rsidP="00016C35">
            <w:pPr>
              <w:pStyle w:val="ListParagraph"/>
              <w:numPr>
                <w:ilvl w:val="0"/>
                <w:numId w:val="40"/>
              </w:numPr>
              <w:spacing w:after="0" w:line="264" w:lineRule="auto"/>
              <w:jc w:val="both"/>
              <w:rPr>
                <w:rFonts w:cstheme="majorHAnsi"/>
                <w:sz w:val="24"/>
                <w:szCs w:val="24"/>
              </w:rPr>
            </w:pPr>
            <w:r>
              <w:rPr>
                <w:rFonts w:cstheme="majorHAnsi"/>
                <w:sz w:val="24"/>
                <w:szCs w:val="24"/>
              </w:rPr>
              <w:t>System will show a confirm box to confirm again.</w:t>
            </w:r>
          </w:p>
          <w:p w:rsidR="008E37B0" w:rsidRDefault="008E37B0" w:rsidP="00016C35">
            <w:pPr>
              <w:pStyle w:val="ListParagraph"/>
              <w:numPr>
                <w:ilvl w:val="0"/>
                <w:numId w:val="40"/>
              </w:numPr>
              <w:spacing w:after="0" w:line="264" w:lineRule="auto"/>
              <w:jc w:val="both"/>
              <w:rPr>
                <w:rFonts w:cstheme="majorHAnsi"/>
                <w:sz w:val="24"/>
                <w:szCs w:val="24"/>
              </w:rPr>
            </w:pPr>
            <w:r>
              <w:rPr>
                <w:rFonts w:cstheme="majorHAnsi"/>
                <w:sz w:val="24"/>
                <w:szCs w:val="24"/>
              </w:rPr>
              <w:t>User clicks “Yes” button to cancel.</w:t>
            </w:r>
          </w:p>
          <w:p w:rsidR="008E37B0" w:rsidRPr="000A25E4" w:rsidRDefault="008E37B0" w:rsidP="00016C35">
            <w:pPr>
              <w:pStyle w:val="ListParagraph"/>
              <w:numPr>
                <w:ilvl w:val="0"/>
                <w:numId w:val="40"/>
              </w:numPr>
              <w:spacing w:after="0" w:line="264" w:lineRule="auto"/>
              <w:jc w:val="both"/>
              <w:rPr>
                <w:rFonts w:cstheme="majorHAnsi"/>
                <w:sz w:val="24"/>
                <w:szCs w:val="24"/>
              </w:rPr>
            </w:pPr>
            <w:r>
              <w:rPr>
                <w:rFonts w:cstheme="majorHAnsi"/>
                <w:sz w:val="24"/>
                <w:szCs w:val="24"/>
              </w:rPr>
              <w:t>Plan will be deleted in collection plan list.</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 xml:space="preserve">     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When status of collection plan is finished, the “Cancel” button will be hidden.</w:t>
            </w:r>
          </w:p>
          <w:p w:rsidR="008E37B0" w:rsidRPr="000A25E4" w:rsidRDefault="008E37B0" w:rsidP="00302BC8">
            <w:pPr>
              <w:ind w:left="2340" w:hanging="2340"/>
              <w:rPr>
                <w:rFonts w:cstheme="majorHAnsi"/>
                <w:sz w:val="24"/>
                <w:szCs w:val="24"/>
              </w:rPr>
            </w:pPr>
            <w:r>
              <w:rPr>
                <w:rFonts w:cstheme="majorHAnsi"/>
                <w:b/>
                <w:sz w:val="24"/>
                <w:szCs w:val="24"/>
              </w:rPr>
              <w:lastRenderedPageBreak/>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View Collection Plan Detail</w:t>
      </w:r>
    </w:p>
    <w:p w:rsidR="008E37B0" w:rsidRPr="000A25E4" w:rsidRDefault="008E37B0" w:rsidP="008E37B0">
      <w:r w:rsidRPr="00631288">
        <w:rPr>
          <w:noProof/>
          <w:lang w:eastAsia="ja-JP"/>
        </w:rPr>
        <w:drawing>
          <wp:inline distT="0" distB="0" distL="0" distR="0" wp14:anchorId="13D949D2" wp14:editId="11F1C167">
            <wp:extent cx="4076700" cy="1733550"/>
            <wp:effectExtent l="19050" t="0" r="0" b="0"/>
            <wp:docPr id="140" name="Picture 5" descr="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m\Desktop\Untitled.png"/>
                    <pic:cNvPicPr>
                      <a:picLocks noChangeAspect="1" noChangeArrowheads="1"/>
                    </pic:cNvPicPr>
                  </pic:nvPicPr>
                  <pic:blipFill>
                    <a:blip r:embed="rId59" cstate="print"/>
                    <a:srcRect/>
                    <a:stretch>
                      <a:fillRect/>
                    </a:stretch>
                  </pic:blipFill>
                  <pic:spPr bwMode="auto">
                    <a:xfrm>
                      <a:off x="0" y="0"/>
                      <a:ext cx="4076700" cy="173355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VIEW COLLECTION PLAN DETAIL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UC06.4</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View Collection Plan Detail</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view collection plan detail.</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view collection plan detail.</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collection plan, user click “View” icon.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User will view collection plan detail.</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1"/>
              </w:numPr>
              <w:spacing w:after="0" w:line="264" w:lineRule="auto"/>
              <w:jc w:val="both"/>
              <w:rPr>
                <w:rFonts w:cstheme="majorHAnsi"/>
                <w:sz w:val="24"/>
                <w:szCs w:val="24"/>
              </w:rPr>
            </w:pPr>
            <w:r>
              <w:rPr>
                <w:rFonts w:cstheme="majorHAnsi"/>
                <w:sz w:val="24"/>
                <w:szCs w:val="24"/>
              </w:rPr>
              <w:t>In main page of collection plan, user clicks “View” icon of plan that user wants to view detail information.</w:t>
            </w:r>
          </w:p>
          <w:p w:rsidR="008E37B0" w:rsidRPr="000A25E4" w:rsidRDefault="008E37B0" w:rsidP="00016C35">
            <w:pPr>
              <w:pStyle w:val="ListParagraph"/>
              <w:numPr>
                <w:ilvl w:val="0"/>
                <w:numId w:val="41"/>
              </w:numPr>
              <w:spacing w:after="0" w:line="264" w:lineRule="auto"/>
              <w:jc w:val="both"/>
              <w:rPr>
                <w:rFonts w:cstheme="majorHAnsi"/>
                <w:sz w:val="24"/>
                <w:szCs w:val="24"/>
              </w:rPr>
            </w:pPr>
            <w:r>
              <w:rPr>
                <w:rFonts w:cstheme="majorHAnsi"/>
                <w:sz w:val="24"/>
                <w:szCs w:val="24"/>
              </w:rPr>
              <w:t>System will navigate to “Collection Plan Details” page with all information of that plan.</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lastRenderedPageBreak/>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Assign</w:t>
      </w:r>
    </w:p>
    <w:p w:rsidR="008E37B0" w:rsidRPr="000A25E4" w:rsidRDefault="008E37B0" w:rsidP="008E37B0">
      <w:r w:rsidRPr="00631288">
        <w:rPr>
          <w:noProof/>
          <w:lang w:eastAsia="ja-JP"/>
        </w:rPr>
        <w:drawing>
          <wp:inline distT="0" distB="0" distL="0" distR="0" wp14:anchorId="0295442B" wp14:editId="3364DE7E">
            <wp:extent cx="3771900" cy="1495425"/>
            <wp:effectExtent l="19050" t="0" r="0" b="0"/>
            <wp:docPr id="141" name="Picture 6" descr="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Desktop\Untitled.png"/>
                    <pic:cNvPicPr>
                      <a:picLocks noChangeAspect="1" noChangeArrowheads="1"/>
                    </pic:cNvPicPr>
                  </pic:nvPicPr>
                  <pic:blipFill>
                    <a:blip r:embed="rId60" cstate="print"/>
                    <a:srcRect/>
                    <a:stretch>
                      <a:fillRect/>
                    </a:stretch>
                  </pic:blipFill>
                  <pic:spPr bwMode="auto">
                    <a:xfrm>
                      <a:off x="0" y="0"/>
                      <a:ext cx="3771900" cy="1495425"/>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ASSIGN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UC06.5</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Assign To Staff</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to assign work to staff.</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assign work to staff.</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Collection Plan Details page, user click “Assign”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Office staff to assign work to staff.</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2"/>
              </w:numPr>
              <w:spacing w:after="0" w:line="264" w:lineRule="auto"/>
              <w:jc w:val="both"/>
              <w:rPr>
                <w:rFonts w:cstheme="majorHAnsi"/>
                <w:sz w:val="24"/>
                <w:szCs w:val="24"/>
              </w:rPr>
            </w:pPr>
            <w:r>
              <w:rPr>
                <w:rFonts w:cstheme="majorHAnsi"/>
                <w:sz w:val="24"/>
                <w:szCs w:val="24"/>
              </w:rPr>
              <w:t>In Collection Plan Details, user clicks “Assign” button.</w:t>
            </w:r>
          </w:p>
          <w:p w:rsidR="008E37B0" w:rsidRPr="000A25E4" w:rsidRDefault="008E37B0" w:rsidP="00016C35">
            <w:pPr>
              <w:pStyle w:val="ListParagraph"/>
              <w:numPr>
                <w:ilvl w:val="0"/>
                <w:numId w:val="42"/>
              </w:numPr>
              <w:spacing w:after="0" w:line="264" w:lineRule="auto"/>
              <w:jc w:val="both"/>
              <w:rPr>
                <w:rFonts w:cstheme="majorHAnsi"/>
                <w:sz w:val="24"/>
                <w:szCs w:val="24"/>
              </w:rPr>
            </w:pPr>
            <w:r>
              <w:rPr>
                <w:rFonts w:cstheme="majorHAnsi"/>
                <w:sz w:val="24"/>
                <w:szCs w:val="24"/>
              </w:rPr>
              <w:t>System will show a popup with a dropdown list that list all delivery staff.</w:t>
            </w:r>
          </w:p>
          <w:p w:rsidR="008E37B0" w:rsidRDefault="008E37B0" w:rsidP="00016C35">
            <w:pPr>
              <w:pStyle w:val="ListParagraph"/>
              <w:numPr>
                <w:ilvl w:val="0"/>
                <w:numId w:val="42"/>
              </w:numPr>
              <w:spacing w:after="0" w:line="264" w:lineRule="auto"/>
              <w:jc w:val="both"/>
              <w:rPr>
                <w:rFonts w:cstheme="majorHAnsi"/>
                <w:sz w:val="24"/>
                <w:szCs w:val="24"/>
              </w:rPr>
            </w:pPr>
            <w:r>
              <w:rPr>
                <w:rFonts w:cstheme="majorHAnsi"/>
                <w:sz w:val="24"/>
                <w:szCs w:val="24"/>
              </w:rPr>
              <w:t>User selects a staff and clicks OK.</w:t>
            </w:r>
          </w:p>
          <w:p w:rsidR="008E37B0" w:rsidRPr="000A25E4" w:rsidRDefault="008E37B0" w:rsidP="00016C35">
            <w:pPr>
              <w:pStyle w:val="ListParagraph"/>
              <w:numPr>
                <w:ilvl w:val="0"/>
                <w:numId w:val="42"/>
              </w:numPr>
              <w:spacing w:after="0" w:line="264" w:lineRule="auto"/>
              <w:jc w:val="both"/>
              <w:rPr>
                <w:rFonts w:cstheme="majorHAnsi"/>
                <w:sz w:val="24"/>
                <w:szCs w:val="24"/>
              </w:rPr>
            </w:pPr>
            <w:r>
              <w:rPr>
                <w:rFonts w:cstheme="majorHAnsi"/>
                <w:sz w:val="24"/>
                <w:szCs w:val="24"/>
              </w:rPr>
              <w:t>Plan will be assigned to that staff.</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lastRenderedPageBreak/>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Mark as Finished</w:t>
      </w:r>
    </w:p>
    <w:p w:rsidR="008E37B0" w:rsidRPr="000A25E4" w:rsidRDefault="008E37B0" w:rsidP="008E37B0">
      <w:r w:rsidRPr="00631288">
        <w:rPr>
          <w:noProof/>
          <w:lang w:eastAsia="ja-JP"/>
        </w:rPr>
        <w:drawing>
          <wp:inline distT="0" distB="0" distL="0" distR="0" wp14:anchorId="3FB85C72" wp14:editId="1EBF55A3">
            <wp:extent cx="3990975" cy="1514475"/>
            <wp:effectExtent l="19050" t="0" r="9525" b="0"/>
            <wp:docPr id="142" name="Picture 7" descr="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m\Desktop\Untitled.png"/>
                    <pic:cNvPicPr>
                      <a:picLocks noChangeAspect="1" noChangeArrowheads="1"/>
                    </pic:cNvPicPr>
                  </pic:nvPicPr>
                  <pic:blipFill>
                    <a:blip r:embed="rId61" cstate="print"/>
                    <a:srcRect/>
                    <a:stretch>
                      <a:fillRect/>
                    </a:stretch>
                  </pic:blipFill>
                  <pic:spPr bwMode="auto">
                    <a:xfrm>
                      <a:off x="0" y="0"/>
                      <a:ext cx="3990975" cy="1514475"/>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MARK AS FINISHED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UC06.6</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Mark as Finished</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mark as finished for collection plan.</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mark as finished for collection plan.</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Collection Plan Details page, user click “Mark as Finished”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Office staff to mark as finished for collection plan.</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3"/>
              </w:numPr>
              <w:spacing w:after="0" w:line="264" w:lineRule="auto"/>
              <w:jc w:val="both"/>
              <w:rPr>
                <w:rFonts w:cstheme="majorHAnsi"/>
                <w:sz w:val="24"/>
                <w:szCs w:val="24"/>
              </w:rPr>
            </w:pPr>
            <w:r>
              <w:rPr>
                <w:rFonts w:cstheme="majorHAnsi"/>
                <w:sz w:val="24"/>
                <w:szCs w:val="24"/>
              </w:rPr>
              <w:t>In Collection Plan Details, user clicks “Mark as Finished” button.</w:t>
            </w:r>
          </w:p>
          <w:p w:rsidR="008E37B0" w:rsidRPr="000A25E4" w:rsidRDefault="008E37B0" w:rsidP="00016C35">
            <w:pPr>
              <w:pStyle w:val="ListParagraph"/>
              <w:numPr>
                <w:ilvl w:val="0"/>
                <w:numId w:val="43"/>
              </w:numPr>
              <w:spacing w:after="0" w:line="264" w:lineRule="auto"/>
              <w:jc w:val="both"/>
              <w:rPr>
                <w:rFonts w:cstheme="majorHAnsi"/>
                <w:sz w:val="24"/>
                <w:szCs w:val="24"/>
              </w:rPr>
            </w:pPr>
            <w:r>
              <w:rPr>
                <w:rFonts w:cstheme="majorHAnsi"/>
                <w:sz w:val="24"/>
                <w:szCs w:val="24"/>
              </w:rPr>
              <w:t>Collection plan status will changed to “Finished”.</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That button will be shown when that collection plan has at least request with status is “collected”.</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lastRenderedPageBreak/>
              <w:t>Business Rules:</w:t>
            </w:r>
            <w:r>
              <w:rPr>
                <w:rFonts w:cstheme="majorHAnsi"/>
                <w:sz w:val="24"/>
                <w:szCs w:val="24"/>
              </w:rPr>
              <w:tab/>
              <w:t>N/A</w:t>
            </w:r>
          </w:p>
        </w:tc>
      </w:tr>
    </w:tbl>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Mark Request as Collected</w:t>
      </w:r>
    </w:p>
    <w:p w:rsidR="008E37B0" w:rsidRPr="000A25E4" w:rsidRDefault="008E37B0" w:rsidP="008E37B0">
      <w:pPr>
        <w:pStyle w:val="Heading4"/>
        <w:ind w:left="1080"/>
        <w:rPr>
          <w:rFonts w:ascii="Calibri" w:hAnsi="Calibri" w:cstheme="majorHAnsi"/>
          <w:sz w:val="24"/>
          <w:szCs w:val="24"/>
        </w:rPr>
      </w:pPr>
      <w:r w:rsidRPr="00631288">
        <w:rPr>
          <w:rFonts w:ascii="Calibri" w:hAnsi="Calibri" w:cstheme="majorHAnsi"/>
          <w:noProof/>
          <w:sz w:val="24"/>
          <w:szCs w:val="24"/>
          <w:lang w:eastAsia="ja-JP"/>
        </w:rPr>
        <w:drawing>
          <wp:inline distT="0" distB="0" distL="0" distR="0" wp14:anchorId="2D4507FC" wp14:editId="4C502A1C">
            <wp:extent cx="3762375" cy="1657350"/>
            <wp:effectExtent l="19050" t="0" r="9525" b="0"/>
            <wp:docPr id="143" name="Picture 8" descr="C:\Users\K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m\Desktop\Untitled.png"/>
                    <pic:cNvPicPr>
                      <a:picLocks noChangeAspect="1" noChangeArrowheads="1"/>
                    </pic:cNvPicPr>
                  </pic:nvPicPr>
                  <pic:blipFill>
                    <a:blip r:embed="rId62" cstate="print"/>
                    <a:srcRect/>
                    <a:stretch>
                      <a:fillRect/>
                    </a:stretch>
                  </pic:blipFill>
                  <pic:spPr bwMode="auto">
                    <a:xfrm>
                      <a:off x="0" y="0"/>
                      <a:ext cx="3762375" cy="1657350"/>
                    </a:xfrm>
                    <a:prstGeom prst="rect">
                      <a:avLst/>
                    </a:prstGeom>
                    <a:noFill/>
                    <a:ln w="9525">
                      <a:noFill/>
                      <a:miter lim="800000"/>
                      <a:headEnd/>
                      <a:tailEnd/>
                    </a:ln>
                  </pic:spPr>
                </pic:pic>
              </a:graphicData>
            </a:graphic>
          </wp:inline>
        </w:drawing>
      </w:r>
    </w:p>
    <w:p w:rsidR="008E37B0" w:rsidRPr="000A25E4" w:rsidRDefault="008E37B0" w:rsidP="008E37B0">
      <w:pPr>
        <w:rPr>
          <w:rFonts w:cstheme="majorHAnsi"/>
          <w:sz w:val="24"/>
          <w:szCs w:val="24"/>
        </w:rPr>
      </w:pP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MARK REQUEST AS COLLECTED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UC06.7</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Mark Request as Collected</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mark as collected for request.</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mark as collected request.</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Collection Plan Details page, user click “Mark as Finished”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Office staff to mark as collected for request.</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4"/>
              </w:numPr>
              <w:spacing w:after="0" w:line="264" w:lineRule="auto"/>
              <w:jc w:val="both"/>
              <w:rPr>
                <w:rFonts w:cstheme="majorHAnsi"/>
                <w:sz w:val="24"/>
                <w:szCs w:val="24"/>
              </w:rPr>
            </w:pPr>
            <w:r>
              <w:rPr>
                <w:rFonts w:cstheme="majorHAnsi"/>
                <w:sz w:val="24"/>
                <w:szCs w:val="24"/>
              </w:rPr>
              <w:t>In Collection Plan Details, user selects requests which collected complete.</w:t>
            </w:r>
          </w:p>
          <w:p w:rsidR="008E37B0" w:rsidRPr="000A25E4" w:rsidRDefault="008E37B0" w:rsidP="00016C35">
            <w:pPr>
              <w:pStyle w:val="ListParagraph"/>
              <w:numPr>
                <w:ilvl w:val="0"/>
                <w:numId w:val="44"/>
              </w:numPr>
              <w:spacing w:after="0" w:line="264" w:lineRule="auto"/>
              <w:jc w:val="both"/>
              <w:rPr>
                <w:rFonts w:cstheme="majorHAnsi"/>
                <w:sz w:val="24"/>
                <w:szCs w:val="24"/>
              </w:rPr>
            </w:pPr>
            <w:r>
              <w:rPr>
                <w:rFonts w:cstheme="majorHAnsi"/>
                <w:sz w:val="24"/>
                <w:szCs w:val="24"/>
              </w:rPr>
              <w:t>User clicks “Mark as Collected” button.</w:t>
            </w:r>
          </w:p>
          <w:p w:rsidR="008E37B0" w:rsidRPr="000A25E4" w:rsidRDefault="008E37B0" w:rsidP="00016C35">
            <w:pPr>
              <w:pStyle w:val="ListParagraph"/>
              <w:numPr>
                <w:ilvl w:val="0"/>
                <w:numId w:val="44"/>
              </w:numPr>
              <w:spacing w:after="0" w:line="264" w:lineRule="auto"/>
              <w:jc w:val="both"/>
              <w:rPr>
                <w:rFonts w:cstheme="majorHAnsi"/>
                <w:sz w:val="24"/>
                <w:szCs w:val="24"/>
              </w:rPr>
            </w:pPr>
            <w:r>
              <w:rPr>
                <w:rFonts w:cstheme="majorHAnsi"/>
                <w:sz w:val="24"/>
                <w:szCs w:val="24"/>
              </w:rPr>
              <w:t>Request status will changed to “Collected”.</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That button will be shown when that collection plan has at least request with status is “</w:t>
            </w:r>
            <w:r>
              <w:rPr>
                <w:rFonts w:cstheme="majorHAnsi"/>
                <w:color w:val="353535"/>
                <w:sz w:val="24"/>
                <w:szCs w:val="24"/>
                <w:shd w:val="clear" w:color="auto" w:fill="F9F9F9"/>
              </w:rPr>
              <w:t>Planned For Collecting</w:t>
            </w:r>
            <w:r>
              <w:rPr>
                <w:rFonts w:cstheme="majorHAnsi"/>
                <w:sz w:val="24"/>
                <w:szCs w:val="24"/>
              </w:rPr>
              <w:t>”.</w:t>
            </w:r>
          </w:p>
          <w:p w:rsidR="008E37B0" w:rsidRPr="000A25E4" w:rsidRDefault="008E37B0" w:rsidP="00302BC8">
            <w:pPr>
              <w:ind w:left="2340" w:hanging="2340"/>
              <w:rPr>
                <w:rFonts w:cstheme="majorHAnsi"/>
                <w:sz w:val="24"/>
                <w:szCs w:val="24"/>
              </w:rPr>
            </w:pPr>
            <w:r>
              <w:rPr>
                <w:rFonts w:cstheme="majorHAnsi"/>
                <w:b/>
                <w:sz w:val="24"/>
                <w:szCs w:val="24"/>
              </w:rPr>
              <w:lastRenderedPageBreak/>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Pr>
        <w:rPr>
          <w:rFonts w:cstheme="majorHAnsi"/>
          <w:sz w:val="24"/>
          <w:szCs w:val="24"/>
        </w:rPr>
      </w:pPr>
    </w:p>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Remove Request from Plan</w:t>
      </w:r>
    </w:p>
    <w:p w:rsidR="008E37B0" w:rsidRPr="000A25E4" w:rsidRDefault="008E37B0" w:rsidP="008E37B0">
      <w:pPr>
        <w:pStyle w:val="Heading4"/>
        <w:rPr>
          <w:rFonts w:ascii="Calibri" w:hAnsi="Calibri" w:cstheme="majorHAnsi"/>
          <w:sz w:val="24"/>
          <w:szCs w:val="24"/>
        </w:rPr>
      </w:pPr>
      <w:r w:rsidRPr="00631288">
        <w:rPr>
          <w:rFonts w:ascii="Calibri" w:hAnsi="Calibri" w:cstheme="majorHAnsi"/>
          <w:b w:val="0"/>
          <w:bCs w:val="0"/>
          <w:i w:val="0"/>
          <w:iCs w:val="0"/>
          <w:noProof/>
          <w:sz w:val="24"/>
          <w:szCs w:val="24"/>
          <w:lang w:eastAsia="ja-JP"/>
        </w:rPr>
        <w:drawing>
          <wp:inline distT="0" distB="0" distL="0" distR="0" wp14:anchorId="3A6C4CAA" wp14:editId="67C5DD16">
            <wp:extent cx="4343400" cy="1714500"/>
            <wp:effectExtent l="19050" t="0" r="0" b="0"/>
            <wp:docPr id="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a:stretch>
                      <a:fillRect/>
                    </a:stretch>
                  </pic:blipFill>
                  <pic:spPr bwMode="auto">
                    <a:xfrm>
                      <a:off x="0" y="0"/>
                      <a:ext cx="4343400" cy="171450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REMOVE REQUEST FROM PLAN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UC06.8</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Remove Request From Plan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remove request.</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remove request.</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Collection Plan Details page, user click “Remove from Plan” icon of that request.</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User will remove request complete.</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52"/>
              </w:numPr>
              <w:spacing w:after="0" w:line="264" w:lineRule="auto"/>
              <w:jc w:val="both"/>
              <w:rPr>
                <w:rFonts w:cstheme="majorHAnsi"/>
                <w:sz w:val="24"/>
                <w:szCs w:val="24"/>
              </w:rPr>
            </w:pPr>
            <w:r>
              <w:rPr>
                <w:rFonts w:cstheme="majorHAnsi"/>
                <w:sz w:val="24"/>
                <w:szCs w:val="24"/>
              </w:rPr>
              <w:t>In main page of collection plan, user clicks “View” icon of plan that user wants to view detail information.</w:t>
            </w:r>
          </w:p>
          <w:p w:rsidR="008E37B0" w:rsidRPr="000A25E4" w:rsidRDefault="008E37B0" w:rsidP="00016C35">
            <w:pPr>
              <w:pStyle w:val="ListParagraph"/>
              <w:numPr>
                <w:ilvl w:val="0"/>
                <w:numId w:val="52"/>
              </w:numPr>
              <w:spacing w:after="0" w:line="264" w:lineRule="auto"/>
              <w:jc w:val="both"/>
              <w:rPr>
                <w:rFonts w:cstheme="majorHAnsi"/>
                <w:sz w:val="24"/>
                <w:szCs w:val="24"/>
              </w:rPr>
            </w:pPr>
            <w:r>
              <w:rPr>
                <w:rFonts w:cstheme="majorHAnsi"/>
                <w:sz w:val="24"/>
                <w:szCs w:val="24"/>
              </w:rPr>
              <w:t>System will redirect to “Collection Plan Details” page.</w:t>
            </w:r>
          </w:p>
          <w:p w:rsidR="008E37B0" w:rsidRPr="000A25E4" w:rsidRDefault="008E37B0" w:rsidP="00016C35">
            <w:pPr>
              <w:pStyle w:val="ListParagraph"/>
              <w:numPr>
                <w:ilvl w:val="0"/>
                <w:numId w:val="52"/>
              </w:numPr>
              <w:spacing w:after="0" w:line="264" w:lineRule="auto"/>
              <w:jc w:val="both"/>
              <w:rPr>
                <w:rFonts w:cstheme="majorHAnsi"/>
                <w:sz w:val="24"/>
                <w:szCs w:val="24"/>
              </w:rPr>
            </w:pPr>
            <w:r>
              <w:rPr>
                <w:rFonts w:cstheme="majorHAnsi"/>
                <w:sz w:val="24"/>
                <w:szCs w:val="24"/>
              </w:rPr>
              <w:t>User click “Remove from Plan” icon of request that user wants remove from plan.</w:t>
            </w:r>
          </w:p>
          <w:p w:rsidR="008E37B0" w:rsidRPr="000A25E4" w:rsidRDefault="008E37B0" w:rsidP="00016C35">
            <w:pPr>
              <w:pStyle w:val="ListParagraph"/>
              <w:numPr>
                <w:ilvl w:val="0"/>
                <w:numId w:val="52"/>
              </w:numPr>
              <w:spacing w:after="0" w:line="264" w:lineRule="auto"/>
              <w:jc w:val="both"/>
              <w:rPr>
                <w:rFonts w:cstheme="majorHAnsi"/>
                <w:sz w:val="24"/>
                <w:szCs w:val="24"/>
              </w:rPr>
            </w:pPr>
            <w:r>
              <w:rPr>
                <w:rFonts w:cstheme="majorHAnsi"/>
                <w:sz w:val="24"/>
                <w:szCs w:val="24"/>
              </w:rPr>
              <w:lastRenderedPageBreak/>
              <w:t>System will show a confirm box to confirm again.</w:t>
            </w:r>
          </w:p>
          <w:p w:rsidR="008E37B0" w:rsidRDefault="008E37B0" w:rsidP="00016C35">
            <w:pPr>
              <w:pStyle w:val="ListParagraph"/>
              <w:numPr>
                <w:ilvl w:val="0"/>
                <w:numId w:val="52"/>
              </w:numPr>
              <w:spacing w:after="0" w:line="264" w:lineRule="auto"/>
              <w:jc w:val="both"/>
              <w:rPr>
                <w:rFonts w:cstheme="majorHAnsi"/>
                <w:sz w:val="24"/>
                <w:szCs w:val="24"/>
              </w:rPr>
            </w:pPr>
            <w:r>
              <w:rPr>
                <w:rFonts w:cstheme="majorHAnsi"/>
                <w:sz w:val="24"/>
                <w:szCs w:val="24"/>
              </w:rPr>
              <w:t>User clicks “OK” button to remove.</w:t>
            </w:r>
          </w:p>
          <w:p w:rsidR="008E37B0" w:rsidRPr="000A25E4" w:rsidRDefault="008E37B0" w:rsidP="00016C35">
            <w:pPr>
              <w:pStyle w:val="ListParagraph"/>
              <w:numPr>
                <w:ilvl w:val="0"/>
                <w:numId w:val="52"/>
              </w:numPr>
              <w:spacing w:after="0" w:line="264" w:lineRule="auto"/>
              <w:jc w:val="both"/>
              <w:rPr>
                <w:rFonts w:cstheme="majorHAnsi"/>
                <w:sz w:val="24"/>
                <w:szCs w:val="24"/>
              </w:rPr>
            </w:pPr>
            <w:r>
              <w:rPr>
                <w:rFonts w:cstheme="majorHAnsi"/>
                <w:sz w:val="24"/>
                <w:szCs w:val="24"/>
              </w:rPr>
              <w:t>Request will be removed from requests list.</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The “Delete” button will be shown when status of collection plan is “new”.</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Pr>
        <w:pStyle w:val="Heading4"/>
        <w:rPr>
          <w:rFonts w:ascii="Calibri" w:hAnsi="Calibri" w:cstheme="majorHAnsi"/>
          <w:sz w:val="24"/>
          <w:szCs w:val="24"/>
        </w:rPr>
      </w:pPr>
    </w:p>
    <w:p w:rsidR="009C1BCC" w:rsidRPr="000A25E4" w:rsidRDefault="009C1BCC" w:rsidP="009C1BCC">
      <w:pPr>
        <w:rPr>
          <w:rFonts w:cstheme="majorHAnsi"/>
          <w:sz w:val="24"/>
          <w:szCs w:val="24"/>
        </w:rPr>
      </w:pPr>
    </w:p>
    <w:p w:rsidR="009C1BCC" w:rsidRPr="000A25E4" w:rsidRDefault="009C1BCC" w:rsidP="00016C35">
      <w:pPr>
        <w:pStyle w:val="Heading1111"/>
        <w:numPr>
          <w:ilvl w:val="3"/>
          <w:numId w:val="60"/>
        </w:numPr>
      </w:pPr>
      <w:bookmarkStart w:id="220" w:name="_Toc342392629"/>
      <w:r>
        <w:t>Manage Delivery Plan</w:t>
      </w:r>
      <w:bookmarkEnd w:id="220"/>
    </w:p>
    <w:p w:rsidR="009C1BCC" w:rsidRPr="000A25E4" w:rsidRDefault="009C1BCC" w:rsidP="009C1BCC">
      <w:pPr>
        <w:spacing w:after="0" w:line="240" w:lineRule="auto"/>
        <w:rPr>
          <w:rFonts w:cstheme="majorHAnsi"/>
          <w:sz w:val="24"/>
          <w:szCs w:val="24"/>
        </w:rPr>
      </w:pPr>
      <w:r w:rsidRPr="00C720D2">
        <w:rPr>
          <w:rFonts w:cstheme="majorHAnsi"/>
          <w:noProof/>
          <w:sz w:val="24"/>
          <w:szCs w:val="24"/>
          <w:lang w:eastAsia="ja-JP"/>
        </w:rPr>
        <w:drawing>
          <wp:inline distT="0" distB="0" distL="0" distR="0" wp14:anchorId="2CBF9233" wp14:editId="4C587602">
            <wp:extent cx="6115050" cy="5562600"/>
            <wp:effectExtent l="1905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a:stretch>
                      <a:fillRect/>
                    </a:stretch>
                  </pic:blipFill>
                  <pic:spPr bwMode="auto">
                    <a:xfrm>
                      <a:off x="0" y="0"/>
                      <a:ext cx="6115050" cy="5562600"/>
                    </a:xfrm>
                    <a:prstGeom prst="rect">
                      <a:avLst/>
                    </a:prstGeom>
                    <a:noFill/>
                    <a:ln w="9525">
                      <a:noFill/>
                      <a:miter lim="800000"/>
                      <a:headEnd/>
                      <a:tailEnd/>
                    </a:ln>
                  </pic:spPr>
                </pic:pic>
              </a:graphicData>
            </a:graphic>
          </wp:inline>
        </w:drawing>
      </w:r>
      <w:r>
        <w:rPr>
          <w:rFonts w:cstheme="majorHAnsi"/>
          <w:noProof/>
          <w:sz w:val="24"/>
          <w:szCs w:val="24"/>
          <w:lang w:val="vi-VN" w:eastAsia="vi-VN"/>
        </w:rPr>
        <w:t xml:space="preserve">  </w:t>
      </w:r>
      <w:r>
        <w:rPr>
          <w:rFonts w:cstheme="majorHAnsi"/>
          <w:sz w:val="24"/>
          <w:szCs w:val="24"/>
        </w:rPr>
        <w:br w:type="page"/>
      </w:r>
    </w:p>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lastRenderedPageBreak/>
        <w:t>Create Delivery Plan</w:t>
      </w:r>
    </w:p>
    <w:p w:rsidR="008E37B0" w:rsidRPr="000A25E4" w:rsidRDefault="008E37B0" w:rsidP="008E37B0">
      <w:pPr>
        <w:jc w:val="center"/>
        <w:rPr>
          <w:rFonts w:cstheme="majorHAnsi"/>
          <w:sz w:val="24"/>
          <w:szCs w:val="24"/>
        </w:rPr>
      </w:pPr>
      <w:r w:rsidRPr="00AA137D">
        <w:rPr>
          <w:rFonts w:cstheme="majorHAnsi"/>
          <w:noProof/>
          <w:sz w:val="24"/>
          <w:szCs w:val="24"/>
          <w:lang w:eastAsia="ja-JP"/>
        </w:rPr>
        <w:drawing>
          <wp:inline distT="0" distB="0" distL="0" distR="0" wp14:anchorId="78B40F81" wp14:editId="2EC3AD78">
            <wp:extent cx="4095750" cy="1552575"/>
            <wp:effectExtent l="19050" t="0" r="0" b="0"/>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4095750" cy="1552575"/>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CREATE DELIVERY PLAN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UC07.1</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Create Delivery Plan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creates new delivery plan.</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create new delivery plan.</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delivery plan, user click “Add”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Delivery plan is created successfully.</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5"/>
              </w:numPr>
              <w:spacing w:after="0" w:line="264" w:lineRule="auto"/>
              <w:jc w:val="both"/>
              <w:rPr>
                <w:rFonts w:cstheme="majorHAnsi"/>
                <w:sz w:val="24"/>
                <w:szCs w:val="24"/>
              </w:rPr>
            </w:pPr>
            <w:bookmarkStart w:id="221" w:name="OLE_LINK3"/>
            <w:bookmarkStart w:id="222" w:name="OLE_LINK7"/>
            <w:r>
              <w:rPr>
                <w:rFonts w:cstheme="majorHAnsi"/>
                <w:sz w:val="24"/>
                <w:szCs w:val="24"/>
              </w:rPr>
              <w:t>In main page of delivery plan, user clicks “Add” button.</w:t>
            </w:r>
          </w:p>
          <w:p w:rsidR="008E37B0" w:rsidRPr="000A25E4" w:rsidRDefault="008E37B0" w:rsidP="00016C35">
            <w:pPr>
              <w:pStyle w:val="ListParagraph"/>
              <w:numPr>
                <w:ilvl w:val="0"/>
                <w:numId w:val="45"/>
              </w:numPr>
              <w:spacing w:after="0" w:line="264" w:lineRule="auto"/>
              <w:jc w:val="both"/>
              <w:rPr>
                <w:rFonts w:cstheme="majorHAnsi"/>
                <w:sz w:val="24"/>
                <w:szCs w:val="24"/>
              </w:rPr>
            </w:pPr>
            <w:r>
              <w:rPr>
                <w:rFonts w:cstheme="majorHAnsi"/>
                <w:sz w:val="24"/>
                <w:szCs w:val="24"/>
              </w:rPr>
              <w:t>System will redirect to “Create New Delivery Plan” page.</w:t>
            </w:r>
          </w:p>
          <w:p w:rsidR="008E37B0" w:rsidRPr="000A25E4" w:rsidRDefault="008E37B0" w:rsidP="00016C35">
            <w:pPr>
              <w:pStyle w:val="ListParagraph"/>
              <w:numPr>
                <w:ilvl w:val="0"/>
                <w:numId w:val="45"/>
              </w:numPr>
              <w:spacing w:after="0" w:line="264" w:lineRule="auto"/>
              <w:jc w:val="both"/>
              <w:rPr>
                <w:rFonts w:cstheme="majorHAnsi"/>
                <w:sz w:val="24"/>
                <w:szCs w:val="24"/>
              </w:rPr>
            </w:pPr>
            <w:r>
              <w:rPr>
                <w:rFonts w:cstheme="majorHAnsi"/>
                <w:sz w:val="24"/>
                <w:szCs w:val="24"/>
              </w:rPr>
              <w:t>User selects city, district and ward to list all orders in that.</w:t>
            </w:r>
          </w:p>
          <w:p w:rsidR="008E37B0" w:rsidRPr="000A25E4" w:rsidRDefault="008E37B0" w:rsidP="00016C35">
            <w:pPr>
              <w:pStyle w:val="ListParagraph"/>
              <w:numPr>
                <w:ilvl w:val="0"/>
                <w:numId w:val="45"/>
              </w:numPr>
              <w:spacing w:after="0" w:line="264" w:lineRule="auto"/>
              <w:jc w:val="both"/>
              <w:rPr>
                <w:rFonts w:cstheme="majorHAnsi"/>
                <w:sz w:val="24"/>
                <w:szCs w:val="24"/>
              </w:rPr>
            </w:pPr>
            <w:r>
              <w:rPr>
                <w:rFonts w:cstheme="majorHAnsi"/>
                <w:sz w:val="24"/>
                <w:szCs w:val="24"/>
              </w:rPr>
              <w:t>User clicks to “Add to plan” icon in that orders to add orders to plan and clicks “Create Plan” button.</w:t>
            </w:r>
          </w:p>
          <w:p w:rsidR="008E37B0" w:rsidRPr="001933B5" w:rsidRDefault="008E37B0" w:rsidP="00016C35">
            <w:pPr>
              <w:pStyle w:val="ListParagraph"/>
              <w:numPr>
                <w:ilvl w:val="0"/>
                <w:numId w:val="45"/>
              </w:numPr>
              <w:spacing w:after="0" w:line="264" w:lineRule="auto"/>
              <w:jc w:val="both"/>
              <w:rPr>
                <w:rFonts w:cstheme="majorHAnsi"/>
                <w:sz w:val="24"/>
                <w:szCs w:val="24"/>
              </w:rPr>
            </w:pPr>
            <w:r>
              <w:rPr>
                <w:rFonts w:cstheme="majorHAnsi"/>
                <w:sz w:val="24"/>
                <w:szCs w:val="24"/>
              </w:rPr>
              <w:t>System will redirect to “Delivery Plan Details” page and n</w:t>
            </w:r>
            <w:r w:rsidRPr="001933B5">
              <w:rPr>
                <w:rFonts w:cstheme="majorHAnsi"/>
                <w:sz w:val="24"/>
                <w:szCs w:val="24"/>
              </w:rPr>
              <w:t xml:space="preserve">ew delivery plan </w:t>
            </w:r>
            <w:r>
              <w:rPr>
                <w:rFonts w:cstheme="majorHAnsi"/>
                <w:sz w:val="24"/>
                <w:szCs w:val="24"/>
              </w:rPr>
              <w:t xml:space="preserve">will </w:t>
            </w:r>
            <w:r w:rsidRPr="001933B5">
              <w:rPr>
                <w:rFonts w:cstheme="majorHAnsi"/>
                <w:sz w:val="24"/>
                <w:szCs w:val="24"/>
              </w:rPr>
              <w:t xml:space="preserve">appears in delivery plan list. </w:t>
            </w:r>
          </w:p>
          <w:bookmarkEnd w:id="221"/>
          <w:bookmarkEnd w:id="222"/>
          <w:p w:rsidR="008E37B0" w:rsidRDefault="008E37B0" w:rsidP="00302BC8">
            <w:pPr>
              <w:ind w:left="2340" w:hanging="2340"/>
              <w:rPr>
                <w:rFonts w:cstheme="majorHAnsi"/>
                <w:b/>
                <w:sz w:val="24"/>
                <w:szCs w:val="24"/>
              </w:rPr>
            </w:pPr>
            <w:r>
              <w:rPr>
                <w:rFonts w:cstheme="majorHAnsi"/>
                <w:b/>
                <w:sz w:val="24"/>
                <w:szCs w:val="24"/>
              </w:rPr>
              <w:t>Alternative Scenario:</w:t>
            </w:r>
          </w:p>
          <w:p w:rsidR="008E37B0" w:rsidRPr="000A25E4" w:rsidRDefault="008E37B0" w:rsidP="00016C35">
            <w:pPr>
              <w:pStyle w:val="ListParagraph"/>
              <w:numPr>
                <w:ilvl w:val="0"/>
                <w:numId w:val="111"/>
              </w:numPr>
              <w:spacing w:after="0" w:line="264" w:lineRule="auto"/>
              <w:jc w:val="both"/>
              <w:rPr>
                <w:rFonts w:cstheme="majorHAnsi"/>
                <w:sz w:val="24"/>
                <w:szCs w:val="24"/>
              </w:rPr>
            </w:pPr>
            <w:r>
              <w:rPr>
                <w:rFonts w:cstheme="majorHAnsi"/>
                <w:sz w:val="24"/>
                <w:szCs w:val="24"/>
              </w:rPr>
              <w:t>In main page of delivery plan, user clicks “Add” button.</w:t>
            </w:r>
          </w:p>
          <w:p w:rsidR="008E37B0" w:rsidRDefault="008E37B0" w:rsidP="00016C35">
            <w:pPr>
              <w:pStyle w:val="ListParagraph"/>
              <w:numPr>
                <w:ilvl w:val="0"/>
                <w:numId w:val="111"/>
              </w:numPr>
              <w:spacing w:after="0" w:line="264" w:lineRule="auto"/>
              <w:jc w:val="both"/>
              <w:rPr>
                <w:rFonts w:cstheme="majorHAnsi"/>
                <w:sz w:val="24"/>
                <w:szCs w:val="24"/>
              </w:rPr>
            </w:pPr>
            <w:r>
              <w:rPr>
                <w:rFonts w:cstheme="majorHAnsi"/>
                <w:sz w:val="24"/>
                <w:szCs w:val="24"/>
              </w:rPr>
              <w:t>System will redirect to “Create New Delivery Plan” page.</w:t>
            </w:r>
          </w:p>
          <w:p w:rsidR="008E37B0" w:rsidRDefault="008E37B0" w:rsidP="00016C35">
            <w:pPr>
              <w:pStyle w:val="ListParagraph"/>
              <w:numPr>
                <w:ilvl w:val="0"/>
                <w:numId w:val="111"/>
              </w:numPr>
              <w:spacing w:after="0" w:line="264" w:lineRule="auto"/>
              <w:jc w:val="both"/>
              <w:rPr>
                <w:rFonts w:cstheme="majorHAnsi"/>
                <w:sz w:val="24"/>
                <w:szCs w:val="24"/>
              </w:rPr>
            </w:pPr>
            <w:r>
              <w:rPr>
                <w:rFonts w:cstheme="majorHAnsi"/>
                <w:sz w:val="24"/>
                <w:szCs w:val="24"/>
              </w:rPr>
              <w:t>User clicks “Not Use Map” button to create plan without using map.</w:t>
            </w:r>
          </w:p>
          <w:p w:rsidR="008E37B0" w:rsidRPr="000A25E4" w:rsidRDefault="008E37B0" w:rsidP="00016C35">
            <w:pPr>
              <w:pStyle w:val="ListParagraph"/>
              <w:numPr>
                <w:ilvl w:val="0"/>
                <w:numId w:val="111"/>
              </w:numPr>
              <w:spacing w:after="0" w:line="264" w:lineRule="auto"/>
              <w:jc w:val="both"/>
              <w:rPr>
                <w:rFonts w:cstheme="majorHAnsi"/>
                <w:sz w:val="24"/>
                <w:szCs w:val="24"/>
              </w:rPr>
            </w:pPr>
            <w:r>
              <w:rPr>
                <w:rFonts w:cstheme="majorHAnsi"/>
                <w:sz w:val="24"/>
                <w:szCs w:val="24"/>
              </w:rPr>
              <w:t xml:space="preserve">System will redirect to “Create New Delivery Plan” page that without map. </w:t>
            </w:r>
          </w:p>
          <w:p w:rsidR="008E37B0" w:rsidRPr="000A25E4" w:rsidRDefault="008E37B0" w:rsidP="00016C35">
            <w:pPr>
              <w:pStyle w:val="ListParagraph"/>
              <w:numPr>
                <w:ilvl w:val="0"/>
                <w:numId w:val="111"/>
              </w:numPr>
              <w:spacing w:after="0" w:line="264" w:lineRule="auto"/>
              <w:jc w:val="both"/>
              <w:rPr>
                <w:rFonts w:cstheme="majorHAnsi"/>
                <w:sz w:val="24"/>
                <w:szCs w:val="24"/>
              </w:rPr>
            </w:pPr>
            <w:r>
              <w:rPr>
                <w:rFonts w:cstheme="majorHAnsi"/>
                <w:sz w:val="24"/>
                <w:szCs w:val="24"/>
              </w:rPr>
              <w:lastRenderedPageBreak/>
              <w:t>User selects city, district and ward to list all orders in that.</w:t>
            </w:r>
          </w:p>
          <w:p w:rsidR="008E37B0" w:rsidRPr="000A25E4" w:rsidRDefault="008E37B0" w:rsidP="00016C35">
            <w:pPr>
              <w:pStyle w:val="ListParagraph"/>
              <w:numPr>
                <w:ilvl w:val="0"/>
                <w:numId w:val="111"/>
              </w:numPr>
              <w:spacing w:after="0" w:line="264" w:lineRule="auto"/>
              <w:jc w:val="both"/>
              <w:rPr>
                <w:rFonts w:cstheme="majorHAnsi"/>
                <w:sz w:val="24"/>
                <w:szCs w:val="24"/>
              </w:rPr>
            </w:pPr>
            <w:r>
              <w:rPr>
                <w:rFonts w:cstheme="majorHAnsi"/>
                <w:sz w:val="24"/>
                <w:szCs w:val="24"/>
              </w:rPr>
              <w:t>User clicks to “Add to plan” icon in that orders to add orders to plan and clicks “Create Plan” button.</w:t>
            </w:r>
          </w:p>
          <w:p w:rsidR="008E37B0" w:rsidRPr="001933B5" w:rsidRDefault="008E37B0" w:rsidP="00016C35">
            <w:pPr>
              <w:pStyle w:val="ListParagraph"/>
              <w:numPr>
                <w:ilvl w:val="0"/>
                <w:numId w:val="111"/>
              </w:numPr>
              <w:spacing w:after="0" w:line="264" w:lineRule="auto"/>
              <w:jc w:val="both"/>
              <w:rPr>
                <w:rFonts w:cstheme="majorHAnsi"/>
                <w:sz w:val="24"/>
                <w:szCs w:val="24"/>
              </w:rPr>
            </w:pPr>
            <w:r>
              <w:rPr>
                <w:rFonts w:cstheme="majorHAnsi"/>
                <w:sz w:val="24"/>
                <w:szCs w:val="24"/>
              </w:rPr>
              <w:t>System will redirect to “Delivery Plan Details” page and n</w:t>
            </w:r>
            <w:r w:rsidRPr="001933B5">
              <w:rPr>
                <w:rFonts w:cstheme="majorHAnsi"/>
                <w:sz w:val="24"/>
                <w:szCs w:val="24"/>
              </w:rPr>
              <w:t xml:space="preserve">ew delivery plan </w:t>
            </w:r>
            <w:r>
              <w:rPr>
                <w:rFonts w:cstheme="majorHAnsi"/>
                <w:sz w:val="24"/>
                <w:szCs w:val="24"/>
              </w:rPr>
              <w:t xml:space="preserve">will </w:t>
            </w:r>
            <w:r w:rsidRPr="001933B5">
              <w:rPr>
                <w:rFonts w:cstheme="majorHAnsi"/>
                <w:sz w:val="24"/>
                <w:szCs w:val="24"/>
              </w:rPr>
              <w:t xml:space="preserve">appears in delivery plan list. </w:t>
            </w:r>
          </w:p>
          <w:p w:rsidR="008E37B0" w:rsidRPr="000A25E4" w:rsidRDefault="008E37B0" w:rsidP="00302BC8">
            <w:pPr>
              <w:ind w:left="2340" w:hanging="2340"/>
              <w:rPr>
                <w:rFonts w:cstheme="majorHAnsi"/>
                <w:sz w:val="24"/>
                <w:szCs w:val="24"/>
              </w:rPr>
            </w:pP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When inputs require information is invalid format or missed require information, the system will notify and require input again.</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Pr>
        <w:jc w:val="center"/>
        <w:rPr>
          <w:rFonts w:cstheme="majorHAnsi"/>
          <w:sz w:val="24"/>
          <w:szCs w:val="24"/>
        </w:rPr>
      </w:pPr>
    </w:p>
    <w:p w:rsidR="008E37B0" w:rsidRPr="000A25E4" w:rsidRDefault="008E37B0" w:rsidP="008E37B0">
      <w:pPr>
        <w:spacing w:after="0" w:line="240" w:lineRule="auto"/>
        <w:rPr>
          <w:rFonts w:eastAsiaTheme="majorEastAsia" w:cstheme="majorHAnsi"/>
          <w:b/>
          <w:bCs/>
          <w:i/>
          <w:iCs/>
          <w:color w:val="4F81BD" w:themeColor="accent1"/>
          <w:sz w:val="24"/>
          <w:szCs w:val="24"/>
        </w:rPr>
      </w:pPr>
    </w:p>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Filter Delivery Plan</w:t>
      </w:r>
    </w:p>
    <w:p w:rsidR="008E37B0" w:rsidRPr="000A25E4" w:rsidRDefault="008E37B0" w:rsidP="008E37B0">
      <w:pPr>
        <w:jc w:val="center"/>
        <w:rPr>
          <w:rFonts w:cstheme="majorHAnsi"/>
          <w:sz w:val="24"/>
          <w:szCs w:val="24"/>
        </w:rPr>
      </w:pPr>
      <w:r w:rsidRPr="00AA137D">
        <w:rPr>
          <w:rFonts w:cstheme="majorHAnsi"/>
          <w:noProof/>
          <w:sz w:val="24"/>
          <w:szCs w:val="24"/>
          <w:lang w:eastAsia="ja-JP"/>
        </w:rPr>
        <w:drawing>
          <wp:inline distT="0" distB="0" distL="0" distR="0" wp14:anchorId="23E293C3" wp14:editId="464B5809">
            <wp:extent cx="4086225" cy="1752600"/>
            <wp:effectExtent l="19050" t="0" r="9525" b="0"/>
            <wp:docPr id="1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086225" cy="175260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FILTER DELIVERY PLAN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UC07.2</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Filter Delivery Plan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filters delivery plan.</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filter delivery plan.</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delivery plan, user click “Filter” button.</w:t>
            </w:r>
          </w:p>
          <w:p w:rsidR="008E37B0" w:rsidRPr="000A25E4" w:rsidRDefault="008E37B0" w:rsidP="00302BC8">
            <w:pPr>
              <w:ind w:left="2340" w:hanging="2340"/>
              <w:rPr>
                <w:rFonts w:cstheme="majorHAnsi"/>
                <w:sz w:val="24"/>
                <w:szCs w:val="24"/>
              </w:rPr>
            </w:pPr>
            <w:r>
              <w:rPr>
                <w:rFonts w:cstheme="majorHAnsi"/>
                <w:b/>
                <w:sz w:val="24"/>
                <w:szCs w:val="24"/>
              </w:rPr>
              <w:lastRenderedPageBreak/>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Delivery plan is filtered successfully.</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6"/>
              </w:numPr>
              <w:spacing w:after="0" w:line="264" w:lineRule="auto"/>
              <w:jc w:val="both"/>
              <w:rPr>
                <w:rFonts w:cstheme="majorHAnsi"/>
                <w:sz w:val="24"/>
                <w:szCs w:val="24"/>
              </w:rPr>
            </w:pPr>
            <w:r>
              <w:rPr>
                <w:rFonts w:cstheme="majorHAnsi"/>
                <w:sz w:val="24"/>
                <w:szCs w:val="24"/>
              </w:rPr>
              <w:t>In main page of delivery plan, user selects conditions (status, start date, end date) and clicks “Filter” button.</w:t>
            </w:r>
          </w:p>
          <w:p w:rsidR="008E37B0" w:rsidRPr="000A25E4" w:rsidRDefault="008E37B0" w:rsidP="00016C35">
            <w:pPr>
              <w:pStyle w:val="ListParagraph"/>
              <w:numPr>
                <w:ilvl w:val="0"/>
                <w:numId w:val="46"/>
              </w:numPr>
              <w:spacing w:after="0" w:line="264" w:lineRule="auto"/>
              <w:jc w:val="both"/>
              <w:rPr>
                <w:rFonts w:cstheme="majorHAnsi"/>
                <w:sz w:val="24"/>
                <w:szCs w:val="24"/>
              </w:rPr>
            </w:pPr>
            <w:r>
              <w:rPr>
                <w:rFonts w:cstheme="majorHAnsi"/>
                <w:sz w:val="24"/>
                <w:szCs w:val="24"/>
              </w:rPr>
              <w:t>System will show delivery plans tally with conditions.</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Pr>
        <w:jc w:val="center"/>
        <w:rPr>
          <w:rFonts w:cstheme="majorHAnsi"/>
          <w:sz w:val="24"/>
          <w:szCs w:val="24"/>
        </w:rPr>
      </w:pPr>
    </w:p>
    <w:p w:rsidR="008E37B0" w:rsidRPr="000A25E4" w:rsidRDefault="008E37B0" w:rsidP="008E37B0">
      <w:pPr>
        <w:spacing w:after="0" w:line="240" w:lineRule="auto"/>
        <w:rPr>
          <w:rFonts w:eastAsiaTheme="majorEastAsia" w:cstheme="majorHAnsi"/>
          <w:b/>
          <w:bCs/>
          <w:i/>
          <w:iCs/>
          <w:color w:val="4F81BD" w:themeColor="accent1"/>
          <w:sz w:val="24"/>
          <w:szCs w:val="24"/>
        </w:rPr>
      </w:pPr>
    </w:p>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Cancel Delivery Plan</w:t>
      </w:r>
    </w:p>
    <w:p w:rsidR="008E37B0" w:rsidRPr="000A25E4" w:rsidRDefault="008E37B0" w:rsidP="008E37B0">
      <w:r w:rsidRPr="00631288">
        <w:rPr>
          <w:noProof/>
          <w:lang w:eastAsia="ja-JP"/>
        </w:rPr>
        <w:drawing>
          <wp:inline distT="0" distB="0" distL="0" distR="0" wp14:anchorId="537D33F3" wp14:editId="053ED396">
            <wp:extent cx="3952875" cy="1647825"/>
            <wp:effectExtent l="19050" t="0" r="9525"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3952875" cy="1647825"/>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CANCEL DELIVERY PLAN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UC07.3</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Cancel Delivery Plan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cancel delivery plan.</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cancel delivery plan.</w:t>
            </w:r>
          </w:p>
          <w:p w:rsidR="008E37B0" w:rsidRPr="000A25E4" w:rsidRDefault="008E37B0" w:rsidP="00302BC8">
            <w:pPr>
              <w:ind w:left="2340" w:hanging="2340"/>
              <w:rPr>
                <w:rFonts w:cstheme="majorHAnsi"/>
                <w:sz w:val="24"/>
                <w:szCs w:val="24"/>
              </w:rPr>
            </w:pPr>
            <w:r>
              <w:rPr>
                <w:rFonts w:cstheme="majorHAnsi"/>
                <w:b/>
                <w:sz w:val="24"/>
                <w:szCs w:val="24"/>
              </w:rPr>
              <w:lastRenderedPageBreak/>
              <w:t>Triggers:</w:t>
            </w:r>
            <w:r>
              <w:rPr>
                <w:rFonts w:cstheme="majorHAnsi"/>
                <w:b/>
                <w:sz w:val="24"/>
                <w:szCs w:val="24"/>
              </w:rPr>
              <w:tab/>
            </w:r>
            <w:r>
              <w:rPr>
                <w:rFonts w:cstheme="majorHAnsi"/>
                <w:sz w:val="24"/>
                <w:szCs w:val="24"/>
              </w:rPr>
              <w:t>In Delivery Plan Details page, user click “Cancel”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Delivery plan is canceled successfully.</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7"/>
              </w:numPr>
              <w:spacing w:after="0" w:line="264" w:lineRule="auto"/>
              <w:jc w:val="both"/>
              <w:rPr>
                <w:rFonts w:cstheme="majorHAnsi"/>
                <w:sz w:val="24"/>
                <w:szCs w:val="24"/>
              </w:rPr>
            </w:pPr>
            <w:r>
              <w:rPr>
                <w:rFonts w:cstheme="majorHAnsi"/>
                <w:sz w:val="24"/>
                <w:szCs w:val="24"/>
              </w:rPr>
              <w:t>In Delivery Plan Details page, user clicks “Cancel” button.</w:t>
            </w:r>
          </w:p>
          <w:p w:rsidR="008E37B0" w:rsidRPr="000A25E4" w:rsidRDefault="008E37B0" w:rsidP="00016C35">
            <w:pPr>
              <w:pStyle w:val="ListParagraph"/>
              <w:numPr>
                <w:ilvl w:val="0"/>
                <w:numId w:val="47"/>
              </w:numPr>
              <w:spacing w:after="0" w:line="264" w:lineRule="auto"/>
              <w:jc w:val="both"/>
              <w:rPr>
                <w:rFonts w:cstheme="majorHAnsi"/>
                <w:sz w:val="24"/>
                <w:szCs w:val="24"/>
              </w:rPr>
            </w:pPr>
            <w:r>
              <w:rPr>
                <w:rFonts w:cstheme="majorHAnsi"/>
                <w:sz w:val="24"/>
                <w:szCs w:val="24"/>
              </w:rPr>
              <w:t>System will navigate a confirm box to selects.</w:t>
            </w:r>
          </w:p>
          <w:p w:rsidR="008E37B0" w:rsidRDefault="008E37B0" w:rsidP="00016C35">
            <w:pPr>
              <w:pStyle w:val="ListParagraph"/>
              <w:numPr>
                <w:ilvl w:val="0"/>
                <w:numId w:val="47"/>
              </w:numPr>
              <w:spacing w:after="0" w:line="264" w:lineRule="auto"/>
              <w:jc w:val="both"/>
              <w:rPr>
                <w:rFonts w:cstheme="majorHAnsi"/>
                <w:sz w:val="24"/>
                <w:szCs w:val="24"/>
              </w:rPr>
            </w:pPr>
            <w:r>
              <w:rPr>
                <w:rFonts w:cstheme="majorHAnsi"/>
                <w:sz w:val="24"/>
                <w:szCs w:val="24"/>
              </w:rPr>
              <w:t>User clicks “Yes” button to cancel.</w:t>
            </w:r>
          </w:p>
          <w:p w:rsidR="008E37B0" w:rsidRPr="000A25E4" w:rsidRDefault="008E37B0" w:rsidP="00016C35">
            <w:pPr>
              <w:pStyle w:val="ListParagraph"/>
              <w:numPr>
                <w:ilvl w:val="0"/>
                <w:numId w:val="47"/>
              </w:numPr>
              <w:spacing w:after="0" w:line="264" w:lineRule="auto"/>
              <w:jc w:val="both"/>
              <w:rPr>
                <w:rFonts w:cstheme="majorHAnsi"/>
                <w:sz w:val="24"/>
                <w:szCs w:val="24"/>
              </w:rPr>
            </w:pPr>
            <w:r>
              <w:rPr>
                <w:rFonts w:cstheme="majorHAnsi"/>
                <w:sz w:val="24"/>
                <w:szCs w:val="24"/>
              </w:rPr>
              <w:t>Plan will be deleted from delivery plan list.</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r>
              <w:rPr>
                <w:rFonts w:cstheme="majorHAnsi"/>
                <w:b/>
                <w:sz w:val="24"/>
                <w:szCs w:val="24"/>
              </w:rPr>
              <w:t xml:space="preserve">                                       </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When status of delivery plan is finished, the “Cancel” button will be hidden.</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View Delivery Plan Detail</w:t>
      </w:r>
    </w:p>
    <w:p w:rsidR="008E37B0" w:rsidRPr="000A25E4" w:rsidRDefault="008E37B0" w:rsidP="008E37B0">
      <w:r w:rsidRPr="00631288">
        <w:rPr>
          <w:noProof/>
          <w:lang w:eastAsia="ja-JP"/>
        </w:rPr>
        <w:drawing>
          <wp:inline distT="0" distB="0" distL="0" distR="0" wp14:anchorId="5647E0F5" wp14:editId="1E8DEB13">
            <wp:extent cx="4171950" cy="1676400"/>
            <wp:effectExtent l="19050" t="0" r="0" b="0"/>
            <wp:docPr id="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4171950" cy="167640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VIEW DELIVERY PLAN DETAIL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UC07.4</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View Delivery Plan Detail</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view delivery plan detail.</w:t>
            </w:r>
          </w:p>
          <w:p w:rsidR="008E37B0" w:rsidRPr="000A25E4" w:rsidRDefault="008E37B0" w:rsidP="00302BC8">
            <w:pPr>
              <w:ind w:left="2340" w:hanging="2340"/>
              <w:rPr>
                <w:rFonts w:cstheme="majorHAnsi"/>
                <w:b/>
                <w:sz w:val="24"/>
                <w:szCs w:val="24"/>
              </w:rPr>
            </w:pPr>
            <w:r>
              <w:rPr>
                <w:rFonts w:cstheme="majorHAnsi"/>
                <w:b/>
                <w:sz w:val="24"/>
                <w:szCs w:val="24"/>
              </w:rPr>
              <w:lastRenderedPageBreak/>
              <w:t>Goal:</w:t>
            </w:r>
            <w:r>
              <w:rPr>
                <w:rFonts w:cstheme="majorHAnsi"/>
                <w:b/>
                <w:sz w:val="24"/>
                <w:szCs w:val="24"/>
              </w:rPr>
              <w:tab/>
            </w:r>
            <w:r>
              <w:rPr>
                <w:rFonts w:cstheme="majorHAnsi"/>
                <w:sz w:val="24"/>
                <w:szCs w:val="24"/>
              </w:rPr>
              <w:t>Office staff can view delivery plan detail.</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main page of delivery plan, user click “View” icon.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User will view delivery plan detail.</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8"/>
              </w:numPr>
              <w:spacing w:after="0" w:line="264" w:lineRule="auto"/>
              <w:jc w:val="both"/>
              <w:rPr>
                <w:rFonts w:cstheme="majorHAnsi"/>
                <w:sz w:val="24"/>
                <w:szCs w:val="24"/>
              </w:rPr>
            </w:pPr>
            <w:r>
              <w:rPr>
                <w:rFonts w:cstheme="majorHAnsi"/>
                <w:sz w:val="24"/>
                <w:szCs w:val="24"/>
              </w:rPr>
              <w:t>In main page of delivery plan, user clicks “View” icon of plan that user wants to view detail information.</w:t>
            </w:r>
          </w:p>
          <w:p w:rsidR="008E37B0" w:rsidRPr="000A25E4" w:rsidRDefault="008E37B0" w:rsidP="00016C35">
            <w:pPr>
              <w:pStyle w:val="ListParagraph"/>
              <w:numPr>
                <w:ilvl w:val="0"/>
                <w:numId w:val="48"/>
              </w:numPr>
              <w:spacing w:after="0" w:line="264" w:lineRule="auto"/>
              <w:jc w:val="both"/>
              <w:rPr>
                <w:rFonts w:cstheme="majorHAnsi"/>
                <w:sz w:val="24"/>
                <w:szCs w:val="24"/>
              </w:rPr>
            </w:pPr>
            <w:r>
              <w:rPr>
                <w:rFonts w:cstheme="majorHAnsi"/>
                <w:sz w:val="24"/>
                <w:szCs w:val="24"/>
              </w:rPr>
              <w:t>System will redirect to “Delivery Plan Details” page with all information of that plan.</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Assign</w:t>
      </w:r>
    </w:p>
    <w:p w:rsidR="008E37B0" w:rsidRPr="000A25E4" w:rsidRDefault="008E37B0" w:rsidP="008E37B0">
      <w:r w:rsidRPr="00631288">
        <w:rPr>
          <w:noProof/>
          <w:lang w:eastAsia="ja-JP"/>
        </w:rPr>
        <w:drawing>
          <wp:inline distT="0" distB="0" distL="0" distR="0" wp14:anchorId="45800A19" wp14:editId="5C1044E3">
            <wp:extent cx="3895725" cy="1657350"/>
            <wp:effectExtent l="19050" t="0" r="9525" b="0"/>
            <wp:docPr id="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3895725" cy="165735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ASSIGN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UC07.5</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Assign To Staff</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office staff to assign work to staff.</w:t>
            </w:r>
          </w:p>
          <w:p w:rsidR="008E37B0" w:rsidRPr="000A25E4" w:rsidRDefault="008E37B0" w:rsidP="00302BC8">
            <w:pPr>
              <w:ind w:left="2340" w:hanging="2340"/>
              <w:rPr>
                <w:rFonts w:cstheme="majorHAnsi"/>
                <w:b/>
                <w:sz w:val="24"/>
                <w:szCs w:val="24"/>
              </w:rPr>
            </w:pPr>
            <w:r>
              <w:rPr>
                <w:rFonts w:cstheme="majorHAnsi"/>
                <w:b/>
                <w:sz w:val="24"/>
                <w:szCs w:val="24"/>
              </w:rPr>
              <w:lastRenderedPageBreak/>
              <w:t>Goal:</w:t>
            </w:r>
            <w:r>
              <w:rPr>
                <w:rFonts w:cstheme="majorHAnsi"/>
                <w:b/>
                <w:sz w:val="24"/>
                <w:szCs w:val="24"/>
              </w:rPr>
              <w:tab/>
            </w:r>
            <w:r>
              <w:rPr>
                <w:rFonts w:cstheme="majorHAnsi"/>
                <w:sz w:val="24"/>
                <w:szCs w:val="24"/>
              </w:rPr>
              <w:t>Office staff can assign work to staff.</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Delivery Plan Details page, user click “Assign”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Office staff to assign work to staff.</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49"/>
              </w:numPr>
              <w:spacing w:after="0" w:line="264" w:lineRule="auto"/>
              <w:jc w:val="both"/>
              <w:rPr>
                <w:rFonts w:cstheme="majorHAnsi"/>
                <w:sz w:val="24"/>
                <w:szCs w:val="24"/>
              </w:rPr>
            </w:pPr>
            <w:r>
              <w:rPr>
                <w:rFonts w:cstheme="majorHAnsi"/>
                <w:sz w:val="24"/>
                <w:szCs w:val="24"/>
              </w:rPr>
              <w:t>In Delivery Plan Details, user clicks “Assign” button.</w:t>
            </w:r>
          </w:p>
          <w:p w:rsidR="008E37B0" w:rsidRPr="000A25E4" w:rsidRDefault="008E37B0" w:rsidP="00016C35">
            <w:pPr>
              <w:pStyle w:val="ListParagraph"/>
              <w:numPr>
                <w:ilvl w:val="0"/>
                <w:numId w:val="49"/>
              </w:numPr>
              <w:spacing w:after="0" w:line="264" w:lineRule="auto"/>
              <w:jc w:val="both"/>
              <w:rPr>
                <w:rFonts w:cstheme="majorHAnsi"/>
                <w:sz w:val="24"/>
                <w:szCs w:val="24"/>
              </w:rPr>
            </w:pPr>
            <w:r>
              <w:rPr>
                <w:rFonts w:cstheme="majorHAnsi"/>
                <w:sz w:val="24"/>
                <w:szCs w:val="24"/>
              </w:rPr>
              <w:t>System will show a popup with a dropdown list that list all delivery staff.</w:t>
            </w:r>
          </w:p>
          <w:p w:rsidR="008E37B0" w:rsidRDefault="008E37B0" w:rsidP="00016C35">
            <w:pPr>
              <w:pStyle w:val="ListParagraph"/>
              <w:numPr>
                <w:ilvl w:val="0"/>
                <w:numId w:val="49"/>
              </w:numPr>
              <w:spacing w:after="0" w:line="264" w:lineRule="auto"/>
              <w:jc w:val="both"/>
              <w:rPr>
                <w:rFonts w:cstheme="majorHAnsi"/>
                <w:sz w:val="24"/>
                <w:szCs w:val="24"/>
              </w:rPr>
            </w:pPr>
            <w:r>
              <w:rPr>
                <w:rFonts w:cstheme="majorHAnsi"/>
                <w:sz w:val="24"/>
                <w:szCs w:val="24"/>
              </w:rPr>
              <w:t>User selects a staff and clicks OK.</w:t>
            </w:r>
          </w:p>
          <w:p w:rsidR="008E37B0" w:rsidRPr="000A25E4" w:rsidRDefault="008E37B0" w:rsidP="00016C35">
            <w:pPr>
              <w:pStyle w:val="ListParagraph"/>
              <w:numPr>
                <w:ilvl w:val="0"/>
                <w:numId w:val="49"/>
              </w:numPr>
              <w:spacing w:after="0" w:line="264" w:lineRule="auto"/>
              <w:jc w:val="both"/>
              <w:rPr>
                <w:rFonts w:cstheme="majorHAnsi"/>
                <w:sz w:val="24"/>
                <w:szCs w:val="24"/>
              </w:rPr>
            </w:pPr>
            <w:r>
              <w:rPr>
                <w:rFonts w:cstheme="majorHAnsi"/>
                <w:sz w:val="24"/>
                <w:szCs w:val="24"/>
              </w:rPr>
              <w:t>Plan will be assigned to that staff.</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Mark as Finished</w:t>
      </w:r>
    </w:p>
    <w:p w:rsidR="008E37B0" w:rsidRPr="000A25E4" w:rsidRDefault="008E37B0" w:rsidP="008E37B0">
      <w:r w:rsidRPr="00631288">
        <w:rPr>
          <w:noProof/>
          <w:lang w:eastAsia="ja-JP"/>
        </w:rPr>
        <w:drawing>
          <wp:inline distT="0" distB="0" distL="0" distR="0" wp14:anchorId="772F9034" wp14:editId="76BC0FA0">
            <wp:extent cx="3971925" cy="1657350"/>
            <wp:effectExtent l="19050" t="0" r="9525" b="0"/>
            <wp:docPr id="1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3971925" cy="165735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MARK AS FINISHED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UC07.6</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Mark as Finished</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mark as finished for delivery plan.</w:t>
            </w:r>
          </w:p>
          <w:p w:rsidR="008E37B0" w:rsidRPr="000A25E4" w:rsidRDefault="008E37B0" w:rsidP="00302BC8">
            <w:pPr>
              <w:ind w:left="2340" w:hanging="2340"/>
              <w:rPr>
                <w:rFonts w:cstheme="majorHAnsi"/>
                <w:b/>
                <w:sz w:val="24"/>
                <w:szCs w:val="24"/>
              </w:rPr>
            </w:pPr>
            <w:r>
              <w:rPr>
                <w:rFonts w:cstheme="majorHAnsi"/>
                <w:b/>
                <w:sz w:val="24"/>
                <w:szCs w:val="24"/>
              </w:rPr>
              <w:lastRenderedPageBreak/>
              <w:t>Goal:</w:t>
            </w:r>
            <w:r>
              <w:rPr>
                <w:rFonts w:cstheme="majorHAnsi"/>
                <w:b/>
                <w:sz w:val="24"/>
                <w:szCs w:val="24"/>
              </w:rPr>
              <w:tab/>
            </w:r>
            <w:r>
              <w:rPr>
                <w:rFonts w:cstheme="majorHAnsi"/>
                <w:sz w:val="24"/>
                <w:szCs w:val="24"/>
              </w:rPr>
              <w:t>Office staff can mark as finished for delivery plan.</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Delivery Plan Details page, user click “Mark as Finished”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Office staff to mark as finished for delivery plan.</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50"/>
              </w:numPr>
              <w:spacing w:after="0" w:line="264" w:lineRule="auto"/>
              <w:jc w:val="both"/>
              <w:rPr>
                <w:rFonts w:cstheme="majorHAnsi"/>
                <w:sz w:val="24"/>
                <w:szCs w:val="24"/>
              </w:rPr>
            </w:pPr>
            <w:r>
              <w:rPr>
                <w:rFonts w:cstheme="majorHAnsi"/>
                <w:sz w:val="24"/>
                <w:szCs w:val="24"/>
              </w:rPr>
              <w:t>In Delivery Plan Details, user clicks “Mark as Finished” button.</w:t>
            </w:r>
          </w:p>
          <w:p w:rsidR="008E37B0" w:rsidRPr="000A25E4" w:rsidRDefault="008E37B0" w:rsidP="00016C35">
            <w:pPr>
              <w:pStyle w:val="ListParagraph"/>
              <w:numPr>
                <w:ilvl w:val="0"/>
                <w:numId w:val="50"/>
              </w:numPr>
              <w:spacing w:after="0" w:line="264" w:lineRule="auto"/>
              <w:jc w:val="both"/>
              <w:rPr>
                <w:rFonts w:cstheme="majorHAnsi"/>
                <w:sz w:val="24"/>
                <w:szCs w:val="24"/>
              </w:rPr>
            </w:pPr>
            <w:r>
              <w:rPr>
                <w:rFonts w:cstheme="majorHAnsi"/>
                <w:sz w:val="24"/>
                <w:szCs w:val="24"/>
              </w:rPr>
              <w:t>Delivery plan status will changed to “Finished”</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That button will be shown when that delivery plan has at least order with status is “delivered”.</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Mark Order as Delivered</w:t>
      </w:r>
    </w:p>
    <w:p w:rsidR="008E37B0" w:rsidRPr="000A25E4" w:rsidRDefault="008E37B0" w:rsidP="008E37B0">
      <w:pPr>
        <w:jc w:val="center"/>
        <w:rPr>
          <w:rFonts w:cstheme="majorHAnsi"/>
          <w:sz w:val="24"/>
          <w:szCs w:val="24"/>
        </w:rPr>
      </w:pPr>
      <w:r w:rsidRPr="00AA137D">
        <w:rPr>
          <w:rFonts w:cstheme="majorHAnsi"/>
          <w:noProof/>
          <w:sz w:val="24"/>
          <w:szCs w:val="24"/>
          <w:lang w:eastAsia="ja-JP"/>
        </w:rPr>
        <w:drawing>
          <wp:inline distT="0" distB="0" distL="0" distR="0" wp14:anchorId="27B06D2E" wp14:editId="36594186">
            <wp:extent cx="4171950" cy="1495425"/>
            <wp:effectExtent l="19050" t="0" r="0" b="0"/>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a:stretch>
                      <a:fillRect/>
                    </a:stretch>
                  </pic:blipFill>
                  <pic:spPr bwMode="auto">
                    <a:xfrm>
                      <a:off x="0" y="0"/>
                      <a:ext cx="4171950" cy="1495425"/>
                    </a:xfrm>
                    <a:prstGeom prst="rect">
                      <a:avLst/>
                    </a:prstGeom>
                    <a:noFill/>
                    <a:ln w="9525">
                      <a:noFill/>
                      <a:miter lim="800000"/>
                      <a:headEnd/>
                      <a:tailEnd/>
                    </a:ln>
                  </pic:spPr>
                </pic:pic>
              </a:graphicData>
            </a:graphic>
          </wp:inline>
        </w:drawing>
      </w:r>
    </w:p>
    <w:p w:rsidR="008E37B0" w:rsidRPr="000A25E4" w:rsidRDefault="008E37B0" w:rsidP="008E37B0">
      <w:pPr>
        <w:jc w:val="center"/>
        <w:rPr>
          <w:rFonts w:cstheme="majorHAnsi"/>
          <w:sz w:val="24"/>
          <w:szCs w:val="24"/>
        </w:rPr>
      </w:pPr>
    </w:p>
    <w:p w:rsidR="008E37B0" w:rsidRPr="000A25E4" w:rsidRDefault="008E37B0" w:rsidP="008E37B0">
      <w:pPr>
        <w:spacing w:after="0" w:line="240" w:lineRule="auto"/>
        <w:rPr>
          <w:rFonts w:cstheme="majorHAnsi"/>
          <w:sz w:val="24"/>
          <w:szCs w:val="24"/>
        </w:rPr>
      </w:pP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MARK ORDER AS DELIVERED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UC07.7</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Mark Order as Delivered</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lastRenderedPageBreak/>
              <w:t>Summary:</w:t>
            </w:r>
            <w:r>
              <w:rPr>
                <w:rFonts w:cstheme="majorHAnsi"/>
                <w:b/>
                <w:sz w:val="24"/>
                <w:szCs w:val="24"/>
              </w:rPr>
              <w:tab/>
            </w:r>
            <w:r>
              <w:rPr>
                <w:rFonts w:cstheme="majorHAnsi"/>
                <w:sz w:val="24"/>
                <w:szCs w:val="24"/>
              </w:rPr>
              <w:t>This use case is about how mark as delivered for order.</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mark as delivered for order.</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Delivery Plan Details page, user click “Mark as Delivered”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Office staff to mark as delivered for order.</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51"/>
              </w:numPr>
              <w:spacing w:after="0" w:line="264" w:lineRule="auto"/>
              <w:jc w:val="both"/>
              <w:rPr>
                <w:rFonts w:cstheme="majorHAnsi"/>
                <w:sz w:val="24"/>
                <w:szCs w:val="24"/>
              </w:rPr>
            </w:pPr>
            <w:r>
              <w:rPr>
                <w:rFonts w:cstheme="majorHAnsi"/>
                <w:sz w:val="24"/>
                <w:szCs w:val="24"/>
              </w:rPr>
              <w:t>In Delivery Plan Details, user selects orders which delivered complete.</w:t>
            </w:r>
          </w:p>
          <w:p w:rsidR="008E37B0" w:rsidRPr="000A25E4" w:rsidRDefault="008E37B0" w:rsidP="00016C35">
            <w:pPr>
              <w:pStyle w:val="ListParagraph"/>
              <w:numPr>
                <w:ilvl w:val="0"/>
                <w:numId w:val="51"/>
              </w:numPr>
              <w:spacing w:after="0" w:line="264" w:lineRule="auto"/>
              <w:jc w:val="both"/>
              <w:rPr>
                <w:rFonts w:cstheme="majorHAnsi"/>
                <w:sz w:val="24"/>
                <w:szCs w:val="24"/>
              </w:rPr>
            </w:pPr>
            <w:r>
              <w:rPr>
                <w:rFonts w:cstheme="majorHAnsi"/>
                <w:sz w:val="24"/>
                <w:szCs w:val="24"/>
              </w:rPr>
              <w:t>User click to “Mark as Delivered” button.</w:t>
            </w:r>
          </w:p>
          <w:p w:rsidR="008E37B0" w:rsidRPr="000A25E4" w:rsidRDefault="008E37B0" w:rsidP="00016C35">
            <w:pPr>
              <w:pStyle w:val="ListParagraph"/>
              <w:numPr>
                <w:ilvl w:val="0"/>
                <w:numId w:val="51"/>
              </w:numPr>
              <w:spacing w:after="0" w:line="264" w:lineRule="auto"/>
              <w:jc w:val="both"/>
              <w:rPr>
                <w:rFonts w:cstheme="majorHAnsi"/>
                <w:sz w:val="24"/>
                <w:szCs w:val="24"/>
              </w:rPr>
            </w:pPr>
            <w:r>
              <w:rPr>
                <w:rFonts w:cstheme="majorHAnsi"/>
                <w:sz w:val="24"/>
                <w:szCs w:val="24"/>
              </w:rPr>
              <w:t>Order status will changed to “Delivered”.</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That button will be shown when that delivery plan has at least order with status is “</w:t>
            </w:r>
            <w:r>
              <w:rPr>
                <w:rFonts w:cstheme="majorHAnsi"/>
                <w:color w:val="353535"/>
                <w:sz w:val="24"/>
                <w:szCs w:val="24"/>
                <w:shd w:val="clear" w:color="auto" w:fill="F9F9F9"/>
              </w:rPr>
              <w:t xml:space="preserve">Planned For </w:t>
            </w:r>
            <w:r>
              <w:rPr>
                <w:rFonts w:cstheme="majorHAnsi"/>
                <w:sz w:val="24"/>
                <w:szCs w:val="24"/>
              </w:rPr>
              <w:t>Delivering”.</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Pr>
        <w:spacing w:after="0" w:line="240" w:lineRule="auto"/>
        <w:rPr>
          <w:rFonts w:cstheme="majorHAnsi"/>
          <w:sz w:val="24"/>
          <w:szCs w:val="24"/>
        </w:rPr>
      </w:pPr>
    </w:p>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Remove Order from Plan</w:t>
      </w:r>
    </w:p>
    <w:p w:rsidR="008E37B0" w:rsidRPr="00AA137D" w:rsidRDefault="008E37B0" w:rsidP="008E37B0">
      <w:r w:rsidRPr="00631288">
        <w:rPr>
          <w:noProof/>
          <w:lang w:eastAsia="ja-JP"/>
        </w:rPr>
        <w:drawing>
          <wp:inline distT="0" distB="0" distL="0" distR="0" wp14:anchorId="193373EB" wp14:editId="65F2C7B9">
            <wp:extent cx="4086225" cy="1733550"/>
            <wp:effectExtent l="19050" t="0" r="9525" b="0"/>
            <wp:docPr id="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4086225" cy="1733550"/>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Pr="000A25E4" w:rsidRDefault="008E37B0" w:rsidP="00302BC8">
            <w:pPr>
              <w:rPr>
                <w:rFonts w:cstheme="majorHAnsi"/>
                <w:sz w:val="24"/>
                <w:szCs w:val="24"/>
              </w:rPr>
            </w:pPr>
          </w:p>
          <w:p w:rsidR="008E37B0" w:rsidRPr="000A25E4" w:rsidRDefault="008E37B0" w:rsidP="00302BC8">
            <w:pPr>
              <w:rPr>
                <w:rFonts w:cstheme="majorHAnsi"/>
                <w:sz w:val="24"/>
                <w:szCs w:val="24"/>
              </w:rPr>
            </w:pPr>
            <w:r>
              <w:rPr>
                <w:rFonts w:cstheme="majorHAnsi"/>
                <w:sz w:val="24"/>
                <w:szCs w:val="24"/>
              </w:rPr>
              <w:t>USE CASE – REMOVE ORDER FROM PLAN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UC07.8</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Remove Order From Plan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lastRenderedPageBreak/>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remove order.</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remove order.</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Delivery Plan Details page, user click “Remove from Plan” icon of that order.</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User will remove order completed.</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53"/>
              </w:numPr>
              <w:spacing w:after="0" w:line="264" w:lineRule="auto"/>
              <w:jc w:val="both"/>
              <w:rPr>
                <w:rFonts w:cstheme="majorHAnsi"/>
                <w:sz w:val="24"/>
                <w:szCs w:val="24"/>
              </w:rPr>
            </w:pPr>
            <w:r>
              <w:rPr>
                <w:rFonts w:cstheme="majorHAnsi"/>
                <w:sz w:val="24"/>
                <w:szCs w:val="24"/>
              </w:rPr>
              <w:t>In main page of delivery plan, user clicks “View” icon of plan that user wants to view detail information.</w:t>
            </w:r>
          </w:p>
          <w:p w:rsidR="008E37B0" w:rsidRPr="000A25E4" w:rsidRDefault="008E37B0" w:rsidP="00016C35">
            <w:pPr>
              <w:pStyle w:val="ListParagraph"/>
              <w:numPr>
                <w:ilvl w:val="0"/>
                <w:numId w:val="53"/>
              </w:numPr>
              <w:spacing w:after="0" w:line="264" w:lineRule="auto"/>
              <w:jc w:val="both"/>
              <w:rPr>
                <w:rFonts w:cstheme="majorHAnsi"/>
                <w:sz w:val="24"/>
                <w:szCs w:val="24"/>
              </w:rPr>
            </w:pPr>
            <w:r>
              <w:rPr>
                <w:rFonts w:cstheme="majorHAnsi"/>
                <w:sz w:val="24"/>
                <w:szCs w:val="24"/>
              </w:rPr>
              <w:t>System will redirect to “Delivery Plan Details” page.</w:t>
            </w:r>
          </w:p>
          <w:p w:rsidR="008E37B0" w:rsidRPr="000A25E4" w:rsidRDefault="008E37B0" w:rsidP="00016C35">
            <w:pPr>
              <w:pStyle w:val="ListParagraph"/>
              <w:numPr>
                <w:ilvl w:val="0"/>
                <w:numId w:val="53"/>
              </w:numPr>
              <w:spacing w:after="0" w:line="264" w:lineRule="auto"/>
              <w:jc w:val="both"/>
              <w:rPr>
                <w:rFonts w:cstheme="majorHAnsi"/>
                <w:sz w:val="24"/>
                <w:szCs w:val="24"/>
              </w:rPr>
            </w:pPr>
            <w:r>
              <w:rPr>
                <w:rFonts w:cstheme="majorHAnsi"/>
                <w:sz w:val="24"/>
                <w:szCs w:val="24"/>
              </w:rPr>
              <w:t>User clicks “Remove from Plan” icon of order that user wants to remove from plan.</w:t>
            </w:r>
          </w:p>
          <w:p w:rsidR="008E37B0" w:rsidRPr="000A25E4" w:rsidRDefault="008E37B0" w:rsidP="00016C35">
            <w:pPr>
              <w:pStyle w:val="ListParagraph"/>
              <w:numPr>
                <w:ilvl w:val="0"/>
                <w:numId w:val="53"/>
              </w:numPr>
              <w:spacing w:after="0" w:line="264" w:lineRule="auto"/>
              <w:jc w:val="both"/>
              <w:rPr>
                <w:rFonts w:cstheme="majorHAnsi"/>
                <w:sz w:val="24"/>
                <w:szCs w:val="24"/>
              </w:rPr>
            </w:pPr>
            <w:r>
              <w:rPr>
                <w:rFonts w:cstheme="majorHAnsi"/>
                <w:sz w:val="24"/>
                <w:szCs w:val="24"/>
              </w:rPr>
              <w:t>System will show confirm box to confirm again.</w:t>
            </w:r>
          </w:p>
          <w:p w:rsidR="008E37B0" w:rsidRDefault="008E37B0" w:rsidP="00016C35">
            <w:pPr>
              <w:pStyle w:val="ListParagraph"/>
              <w:numPr>
                <w:ilvl w:val="0"/>
                <w:numId w:val="53"/>
              </w:numPr>
              <w:spacing w:after="0" w:line="264" w:lineRule="auto"/>
              <w:jc w:val="both"/>
              <w:rPr>
                <w:rFonts w:cstheme="majorHAnsi"/>
                <w:sz w:val="24"/>
                <w:szCs w:val="24"/>
              </w:rPr>
            </w:pPr>
            <w:r>
              <w:rPr>
                <w:rFonts w:cstheme="majorHAnsi"/>
                <w:sz w:val="24"/>
                <w:szCs w:val="24"/>
              </w:rPr>
              <w:t>User clicks “OK” button to remove order.</w:t>
            </w:r>
          </w:p>
          <w:p w:rsidR="008E37B0" w:rsidRPr="000A25E4" w:rsidRDefault="008E37B0" w:rsidP="00016C35">
            <w:pPr>
              <w:pStyle w:val="ListParagraph"/>
              <w:numPr>
                <w:ilvl w:val="0"/>
                <w:numId w:val="53"/>
              </w:numPr>
              <w:spacing w:after="0" w:line="264" w:lineRule="auto"/>
              <w:jc w:val="both"/>
              <w:rPr>
                <w:rFonts w:cstheme="majorHAnsi"/>
                <w:sz w:val="24"/>
                <w:szCs w:val="24"/>
              </w:rPr>
            </w:pPr>
            <w:r>
              <w:rPr>
                <w:rFonts w:cstheme="majorHAnsi"/>
                <w:sz w:val="24"/>
                <w:szCs w:val="24"/>
              </w:rPr>
              <w:t>Order will be removed from order list.</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The “Delete” button will be shown when status of delivery plan is “new”.</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631288" w:rsidRDefault="008E37B0" w:rsidP="008E37B0"/>
    <w:p w:rsidR="008E37B0" w:rsidRPr="000A25E4" w:rsidRDefault="008E37B0" w:rsidP="008E37B0">
      <w:pPr>
        <w:pStyle w:val="Heading4"/>
        <w:rPr>
          <w:rFonts w:ascii="Calibri" w:hAnsi="Calibri" w:cstheme="majorHAnsi"/>
          <w:sz w:val="24"/>
          <w:szCs w:val="24"/>
        </w:rPr>
      </w:pPr>
      <w:r>
        <w:rPr>
          <w:rFonts w:ascii="Calibri" w:hAnsi="Calibri" w:cstheme="majorHAnsi"/>
          <w:sz w:val="24"/>
          <w:szCs w:val="24"/>
        </w:rPr>
        <w:t>Create PDF</w:t>
      </w:r>
    </w:p>
    <w:p w:rsidR="008E37B0" w:rsidRPr="000A25E4" w:rsidRDefault="008E37B0" w:rsidP="008E37B0">
      <w:pPr>
        <w:rPr>
          <w:rFonts w:cstheme="majorHAnsi"/>
          <w:b/>
          <w:sz w:val="24"/>
          <w:szCs w:val="24"/>
        </w:rPr>
      </w:pPr>
      <w:r w:rsidRPr="00631288">
        <w:rPr>
          <w:rFonts w:cstheme="majorHAnsi"/>
          <w:b/>
          <w:noProof/>
          <w:sz w:val="24"/>
          <w:szCs w:val="24"/>
          <w:lang w:eastAsia="ja-JP"/>
        </w:rPr>
        <w:drawing>
          <wp:inline distT="0" distB="0" distL="0" distR="0" wp14:anchorId="2DE4FDBE" wp14:editId="44E72D54">
            <wp:extent cx="4171950" cy="1685925"/>
            <wp:effectExtent l="19050" t="0" r="0" b="0"/>
            <wp:docPr id="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4171950" cy="1685925"/>
                    </a:xfrm>
                    <a:prstGeom prst="rect">
                      <a:avLst/>
                    </a:prstGeom>
                    <a:noFill/>
                    <a:ln w="9525">
                      <a:noFill/>
                      <a:miter lim="800000"/>
                      <a:headEnd/>
                      <a:tailEnd/>
                    </a:ln>
                  </pic:spPr>
                </pic:pic>
              </a:graphicData>
            </a:graphic>
          </wp:inline>
        </w:drawing>
      </w:r>
    </w:p>
    <w:tbl>
      <w:tblPr>
        <w:tblStyle w:val="TableGrid"/>
        <w:tblW w:w="5000" w:type="pct"/>
        <w:tblLook w:val="01E0" w:firstRow="1" w:lastRow="1" w:firstColumn="1" w:lastColumn="1" w:noHBand="0" w:noVBand="0"/>
      </w:tblPr>
      <w:tblGrid>
        <w:gridCol w:w="2573"/>
        <w:gridCol w:w="2522"/>
        <w:gridCol w:w="1626"/>
        <w:gridCol w:w="711"/>
        <w:gridCol w:w="2180"/>
      </w:tblGrid>
      <w:tr w:rsidR="008E37B0" w:rsidRPr="000A25E4" w:rsidTr="00302BC8">
        <w:tc>
          <w:tcPr>
            <w:tcW w:w="5000" w:type="pct"/>
            <w:gridSpan w:val="5"/>
            <w:shd w:val="clear" w:color="auto" w:fill="F2F2F2" w:themeFill="background1" w:themeFillShade="F2"/>
            <w:hideMark/>
          </w:tcPr>
          <w:p w:rsidR="008E37B0" w:rsidRDefault="008E37B0" w:rsidP="00302BC8">
            <w:pPr>
              <w:rPr>
                <w:rFonts w:cstheme="majorHAnsi"/>
                <w:sz w:val="24"/>
                <w:szCs w:val="24"/>
              </w:rPr>
            </w:pPr>
            <w:r>
              <w:rPr>
                <w:rFonts w:cstheme="majorHAnsi"/>
                <w:sz w:val="24"/>
                <w:szCs w:val="24"/>
              </w:rPr>
              <w:t>USE CASE – CREATE PDF SPECIFICATION</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No.</w:t>
            </w:r>
          </w:p>
        </w:tc>
        <w:tc>
          <w:tcPr>
            <w:tcW w:w="1312" w:type="pct"/>
            <w:hideMark/>
          </w:tcPr>
          <w:p w:rsidR="008E37B0" w:rsidRPr="000A25E4" w:rsidRDefault="008E37B0" w:rsidP="00302BC8">
            <w:pPr>
              <w:rPr>
                <w:rFonts w:cstheme="majorHAnsi"/>
                <w:sz w:val="24"/>
                <w:szCs w:val="24"/>
              </w:rPr>
            </w:pPr>
            <w:r>
              <w:rPr>
                <w:rFonts w:cstheme="majorHAnsi"/>
                <w:sz w:val="24"/>
                <w:szCs w:val="24"/>
              </w:rPr>
              <w:t>UC07.9</w:t>
            </w:r>
          </w:p>
        </w:tc>
        <w:tc>
          <w:tcPr>
            <w:tcW w:w="1216" w:type="pct"/>
            <w:gridSpan w:val="2"/>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Version</w:t>
            </w:r>
          </w:p>
        </w:tc>
        <w:tc>
          <w:tcPr>
            <w:tcW w:w="1134" w:type="pct"/>
            <w:hideMark/>
          </w:tcPr>
          <w:p w:rsidR="008E37B0" w:rsidRPr="000A25E4" w:rsidRDefault="008E37B0" w:rsidP="00302BC8">
            <w:pPr>
              <w:rPr>
                <w:rFonts w:cstheme="majorHAnsi"/>
                <w:sz w:val="24"/>
                <w:szCs w:val="24"/>
              </w:rPr>
            </w:pPr>
            <w:r>
              <w:rPr>
                <w:rFonts w:cstheme="majorHAnsi"/>
                <w:sz w:val="24"/>
                <w:szCs w:val="24"/>
              </w:rPr>
              <w:t>1.0</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Use-case Name</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Create PDF</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lastRenderedPageBreak/>
              <w:t xml:space="preserve">Author </w:t>
            </w:r>
          </w:p>
        </w:tc>
        <w:tc>
          <w:tcPr>
            <w:tcW w:w="3662" w:type="pct"/>
            <w:gridSpan w:val="4"/>
            <w:hideMark/>
          </w:tcPr>
          <w:p w:rsidR="008E37B0" w:rsidRPr="000A25E4" w:rsidRDefault="008E37B0" w:rsidP="00302BC8">
            <w:pPr>
              <w:rPr>
                <w:rFonts w:cstheme="majorHAnsi"/>
                <w:sz w:val="24"/>
                <w:szCs w:val="24"/>
              </w:rPr>
            </w:pPr>
            <w:r>
              <w:rPr>
                <w:rFonts w:cstheme="majorHAnsi"/>
                <w:sz w:val="24"/>
                <w:szCs w:val="24"/>
              </w:rPr>
              <w:t>ThanhTV</w:t>
            </w:r>
          </w:p>
        </w:tc>
      </w:tr>
      <w:tr w:rsidR="008E37B0" w:rsidRPr="000A25E4" w:rsidTr="00302BC8">
        <w:tc>
          <w:tcPr>
            <w:tcW w:w="1338"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Date</w:t>
            </w:r>
          </w:p>
        </w:tc>
        <w:tc>
          <w:tcPr>
            <w:tcW w:w="1312" w:type="pct"/>
            <w:hideMark/>
          </w:tcPr>
          <w:p w:rsidR="008E37B0" w:rsidRPr="000A25E4" w:rsidRDefault="008E37B0" w:rsidP="00302BC8">
            <w:pPr>
              <w:rPr>
                <w:rFonts w:cstheme="majorHAnsi"/>
                <w:sz w:val="24"/>
                <w:szCs w:val="24"/>
              </w:rPr>
            </w:pPr>
            <w:r>
              <w:rPr>
                <w:rFonts w:cstheme="majorHAnsi"/>
                <w:sz w:val="24"/>
                <w:szCs w:val="24"/>
              </w:rPr>
              <w:t>21/11/2012</w:t>
            </w:r>
          </w:p>
        </w:tc>
        <w:tc>
          <w:tcPr>
            <w:tcW w:w="846" w:type="pct"/>
            <w:shd w:val="clear" w:color="auto" w:fill="F2F2F2" w:themeFill="background1" w:themeFillShade="F2"/>
            <w:hideMark/>
          </w:tcPr>
          <w:p w:rsidR="008E37B0" w:rsidRPr="000A25E4" w:rsidRDefault="008E37B0" w:rsidP="00302BC8">
            <w:pPr>
              <w:rPr>
                <w:rFonts w:cstheme="majorHAnsi"/>
                <w:sz w:val="24"/>
                <w:szCs w:val="24"/>
              </w:rPr>
            </w:pPr>
            <w:r>
              <w:rPr>
                <w:rFonts w:cstheme="majorHAnsi"/>
                <w:sz w:val="24"/>
                <w:szCs w:val="24"/>
              </w:rPr>
              <w:t>Priority</w:t>
            </w:r>
          </w:p>
        </w:tc>
        <w:tc>
          <w:tcPr>
            <w:tcW w:w="1504" w:type="pct"/>
            <w:gridSpan w:val="2"/>
            <w:hideMark/>
          </w:tcPr>
          <w:p w:rsidR="008E37B0" w:rsidRPr="000A25E4" w:rsidRDefault="008E37B0" w:rsidP="00302BC8">
            <w:pPr>
              <w:rPr>
                <w:rFonts w:cstheme="majorHAnsi"/>
                <w:sz w:val="24"/>
                <w:szCs w:val="24"/>
              </w:rPr>
            </w:pPr>
            <w:r>
              <w:rPr>
                <w:rFonts w:cstheme="majorHAnsi"/>
                <w:sz w:val="24"/>
                <w:szCs w:val="24"/>
              </w:rPr>
              <w:t>Normal</w:t>
            </w:r>
          </w:p>
        </w:tc>
      </w:tr>
      <w:tr w:rsidR="008E37B0" w:rsidRPr="000A25E4" w:rsidTr="00302BC8">
        <w:tc>
          <w:tcPr>
            <w:tcW w:w="5000" w:type="pct"/>
            <w:gridSpan w:val="5"/>
            <w:hideMark/>
          </w:tcPr>
          <w:p w:rsidR="008E37B0" w:rsidRPr="000A25E4" w:rsidRDefault="008E37B0" w:rsidP="00302BC8">
            <w:pPr>
              <w:ind w:left="2340" w:hanging="2340"/>
              <w:rPr>
                <w:rFonts w:cstheme="majorHAnsi"/>
                <w:sz w:val="24"/>
                <w:szCs w:val="24"/>
              </w:rPr>
            </w:pPr>
            <w:r>
              <w:rPr>
                <w:rFonts w:cstheme="majorHAnsi"/>
                <w:b/>
                <w:sz w:val="24"/>
                <w:szCs w:val="24"/>
              </w:rPr>
              <w:t>Actor:</w:t>
            </w:r>
            <w:r>
              <w:rPr>
                <w:rFonts w:cstheme="majorHAnsi"/>
                <w:sz w:val="24"/>
                <w:szCs w:val="24"/>
              </w:rPr>
              <w:tab/>
              <w:t>Office Staff</w:t>
            </w:r>
          </w:p>
          <w:p w:rsidR="008E37B0" w:rsidRPr="000A25E4" w:rsidRDefault="008E37B0" w:rsidP="00302BC8">
            <w:pPr>
              <w:ind w:left="2340" w:hanging="2340"/>
              <w:rPr>
                <w:rFonts w:cstheme="majorHAnsi"/>
                <w:b/>
                <w:sz w:val="24"/>
                <w:szCs w:val="24"/>
              </w:rPr>
            </w:pPr>
            <w:r>
              <w:rPr>
                <w:rFonts w:cstheme="majorHAnsi"/>
                <w:b/>
                <w:sz w:val="24"/>
                <w:szCs w:val="24"/>
              </w:rPr>
              <w:t>Summary:</w:t>
            </w:r>
            <w:r>
              <w:rPr>
                <w:rFonts w:cstheme="majorHAnsi"/>
                <w:b/>
                <w:sz w:val="24"/>
                <w:szCs w:val="24"/>
              </w:rPr>
              <w:tab/>
            </w:r>
            <w:r>
              <w:rPr>
                <w:rFonts w:cstheme="majorHAnsi"/>
                <w:sz w:val="24"/>
                <w:szCs w:val="24"/>
              </w:rPr>
              <w:t>This use case is about how to create PDF.</w:t>
            </w:r>
          </w:p>
          <w:p w:rsidR="008E37B0" w:rsidRPr="000A25E4" w:rsidRDefault="008E37B0" w:rsidP="00302BC8">
            <w:pPr>
              <w:ind w:left="2340" w:hanging="2340"/>
              <w:rPr>
                <w:rFonts w:cstheme="majorHAnsi"/>
                <w:b/>
                <w:sz w:val="24"/>
                <w:szCs w:val="24"/>
              </w:rPr>
            </w:pPr>
            <w:r>
              <w:rPr>
                <w:rFonts w:cstheme="majorHAnsi"/>
                <w:b/>
                <w:sz w:val="24"/>
                <w:szCs w:val="24"/>
              </w:rPr>
              <w:t>Goal:</w:t>
            </w:r>
            <w:r>
              <w:rPr>
                <w:rFonts w:cstheme="majorHAnsi"/>
                <w:b/>
                <w:sz w:val="24"/>
                <w:szCs w:val="24"/>
              </w:rPr>
              <w:tab/>
            </w:r>
            <w:r>
              <w:rPr>
                <w:rFonts w:cstheme="majorHAnsi"/>
                <w:sz w:val="24"/>
                <w:szCs w:val="24"/>
              </w:rPr>
              <w:t>Office staff can create PDF.</w:t>
            </w:r>
          </w:p>
          <w:p w:rsidR="008E37B0" w:rsidRPr="000A25E4" w:rsidRDefault="008E37B0" w:rsidP="00302BC8">
            <w:pPr>
              <w:ind w:left="2340" w:hanging="2340"/>
              <w:rPr>
                <w:rFonts w:cstheme="majorHAnsi"/>
                <w:sz w:val="24"/>
                <w:szCs w:val="24"/>
              </w:rPr>
            </w:pPr>
            <w:r>
              <w:rPr>
                <w:rFonts w:cstheme="majorHAnsi"/>
                <w:b/>
                <w:sz w:val="24"/>
                <w:szCs w:val="24"/>
              </w:rPr>
              <w:t>Triggers:</w:t>
            </w:r>
            <w:r>
              <w:rPr>
                <w:rFonts w:cstheme="majorHAnsi"/>
                <w:b/>
                <w:sz w:val="24"/>
                <w:szCs w:val="24"/>
              </w:rPr>
              <w:tab/>
            </w:r>
            <w:r>
              <w:rPr>
                <w:rFonts w:cstheme="majorHAnsi"/>
                <w:sz w:val="24"/>
                <w:szCs w:val="24"/>
              </w:rPr>
              <w:t>In Delivery Plan Details page, user click “Create PDF” button.</w:t>
            </w:r>
          </w:p>
          <w:p w:rsidR="008E37B0" w:rsidRPr="000A25E4" w:rsidRDefault="008E37B0" w:rsidP="00302BC8">
            <w:pPr>
              <w:ind w:left="2340" w:hanging="2340"/>
              <w:rPr>
                <w:rFonts w:cstheme="majorHAnsi"/>
                <w:sz w:val="24"/>
                <w:szCs w:val="24"/>
              </w:rPr>
            </w:pPr>
            <w:r>
              <w:rPr>
                <w:rFonts w:cstheme="majorHAnsi"/>
                <w:b/>
                <w:sz w:val="24"/>
                <w:szCs w:val="24"/>
              </w:rPr>
              <w:t xml:space="preserve">Pre-conditions:               </w:t>
            </w:r>
            <w:r>
              <w:rPr>
                <w:rFonts w:cstheme="majorHAnsi"/>
                <w:sz w:val="24"/>
                <w:szCs w:val="24"/>
              </w:rPr>
              <w:t>User logged in with office staff role.</w:t>
            </w:r>
          </w:p>
          <w:p w:rsidR="008E37B0" w:rsidRPr="000A25E4" w:rsidRDefault="008E37B0" w:rsidP="00302BC8">
            <w:pPr>
              <w:ind w:left="2340" w:hanging="2340"/>
              <w:rPr>
                <w:rFonts w:cstheme="majorHAnsi"/>
                <w:sz w:val="24"/>
                <w:szCs w:val="24"/>
              </w:rPr>
            </w:pPr>
            <w:r>
              <w:rPr>
                <w:rFonts w:cstheme="majorHAnsi"/>
                <w:b/>
                <w:sz w:val="24"/>
                <w:szCs w:val="24"/>
              </w:rPr>
              <w:t>Post-conditions:</w:t>
            </w:r>
            <w:r>
              <w:rPr>
                <w:rFonts w:cstheme="majorHAnsi"/>
                <w:sz w:val="24"/>
                <w:szCs w:val="24"/>
              </w:rPr>
              <w:tab/>
              <w:t>User will create PDF completed.</w:t>
            </w:r>
          </w:p>
          <w:p w:rsidR="008E37B0" w:rsidRPr="000A25E4" w:rsidRDefault="008E37B0" w:rsidP="00302BC8">
            <w:pPr>
              <w:rPr>
                <w:rFonts w:cstheme="majorHAnsi"/>
                <w:sz w:val="24"/>
                <w:szCs w:val="24"/>
              </w:rPr>
            </w:pPr>
            <w:r>
              <w:rPr>
                <w:rFonts w:cstheme="majorHAnsi"/>
                <w:b/>
                <w:sz w:val="24"/>
                <w:szCs w:val="24"/>
              </w:rPr>
              <w:t>Main Success Scenario:</w:t>
            </w:r>
          </w:p>
          <w:p w:rsidR="008E37B0" w:rsidRPr="000A25E4" w:rsidRDefault="008E37B0" w:rsidP="00016C35">
            <w:pPr>
              <w:pStyle w:val="ListParagraph"/>
              <w:numPr>
                <w:ilvl w:val="0"/>
                <w:numId w:val="55"/>
              </w:numPr>
              <w:spacing w:after="0" w:line="264" w:lineRule="auto"/>
              <w:jc w:val="both"/>
              <w:rPr>
                <w:rFonts w:cstheme="majorHAnsi"/>
                <w:sz w:val="24"/>
                <w:szCs w:val="24"/>
              </w:rPr>
            </w:pPr>
            <w:r>
              <w:rPr>
                <w:rFonts w:cstheme="majorHAnsi"/>
                <w:sz w:val="24"/>
                <w:szCs w:val="24"/>
              </w:rPr>
              <w:t>In main page of delivery plan, user clicks “View” icon of plan that user wants to view detail information.</w:t>
            </w:r>
          </w:p>
          <w:p w:rsidR="008E37B0" w:rsidRPr="000A25E4" w:rsidRDefault="008E37B0" w:rsidP="00016C35">
            <w:pPr>
              <w:pStyle w:val="ListParagraph"/>
              <w:numPr>
                <w:ilvl w:val="0"/>
                <w:numId w:val="55"/>
              </w:numPr>
              <w:spacing w:after="0" w:line="264" w:lineRule="auto"/>
              <w:jc w:val="both"/>
              <w:rPr>
                <w:rFonts w:cstheme="majorHAnsi"/>
                <w:sz w:val="24"/>
                <w:szCs w:val="24"/>
              </w:rPr>
            </w:pPr>
            <w:r>
              <w:rPr>
                <w:rFonts w:cstheme="majorHAnsi"/>
                <w:sz w:val="24"/>
                <w:szCs w:val="24"/>
              </w:rPr>
              <w:t>System will redirect to “Delivery Plan Details” page.</w:t>
            </w:r>
          </w:p>
          <w:p w:rsidR="008E37B0" w:rsidRDefault="008E37B0" w:rsidP="00016C35">
            <w:pPr>
              <w:pStyle w:val="ListParagraph"/>
              <w:numPr>
                <w:ilvl w:val="0"/>
                <w:numId w:val="55"/>
              </w:numPr>
              <w:spacing w:after="0" w:line="264" w:lineRule="auto"/>
              <w:jc w:val="both"/>
              <w:rPr>
                <w:rFonts w:cstheme="majorHAnsi"/>
                <w:sz w:val="24"/>
                <w:szCs w:val="24"/>
              </w:rPr>
            </w:pPr>
            <w:r>
              <w:rPr>
                <w:rFonts w:cstheme="majorHAnsi"/>
                <w:sz w:val="24"/>
                <w:szCs w:val="24"/>
              </w:rPr>
              <w:t>User clicks “Create PDF” button.</w:t>
            </w:r>
          </w:p>
          <w:p w:rsidR="008E37B0" w:rsidRPr="000A25E4" w:rsidRDefault="008E37B0" w:rsidP="00016C35">
            <w:pPr>
              <w:pStyle w:val="ListParagraph"/>
              <w:numPr>
                <w:ilvl w:val="0"/>
                <w:numId w:val="55"/>
              </w:numPr>
              <w:spacing w:after="0" w:line="264" w:lineRule="auto"/>
              <w:jc w:val="both"/>
              <w:rPr>
                <w:rFonts w:cstheme="majorHAnsi"/>
                <w:sz w:val="24"/>
                <w:szCs w:val="24"/>
              </w:rPr>
            </w:pPr>
            <w:r>
              <w:rPr>
                <w:rFonts w:cstheme="majorHAnsi"/>
                <w:sz w:val="24"/>
                <w:szCs w:val="24"/>
              </w:rPr>
              <w:t>The pdf file that list all order in delivery plan will be created.</w:t>
            </w:r>
          </w:p>
          <w:p w:rsidR="008E37B0" w:rsidRPr="000A25E4" w:rsidRDefault="008E37B0" w:rsidP="00302BC8">
            <w:pPr>
              <w:ind w:left="2340" w:hanging="2340"/>
              <w:rPr>
                <w:rFonts w:cstheme="majorHAnsi"/>
                <w:sz w:val="24"/>
                <w:szCs w:val="24"/>
              </w:rPr>
            </w:pPr>
            <w:r>
              <w:rPr>
                <w:rFonts w:cstheme="majorHAnsi"/>
                <w:b/>
                <w:sz w:val="24"/>
                <w:szCs w:val="24"/>
              </w:rPr>
              <w:t>Alternative Scenario:</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Exceptions:</w:t>
            </w:r>
            <w:r>
              <w:rPr>
                <w:rFonts w:cstheme="majorHAnsi"/>
                <w:sz w:val="24"/>
                <w:szCs w:val="24"/>
              </w:rPr>
              <w:tab/>
              <w:t>N/A</w:t>
            </w:r>
          </w:p>
          <w:p w:rsidR="008E37B0" w:rsidRPr="000A25E4" w:rsidRDefault="008E37B0" w:rsidP="00302BC8">
            <w:pPr>
              <w:ind w:left="2340" w:hanging="2340"/>
              <w:rPr>
                <w:rFonts w:cstheme="majorHAnsi"/>
                <w:sz w:val="24"/>
                <w:szCs w:val="24"/>
              </w:rPr>
            </w:pPr>
            <w:r>
              <w:rPr>
                <w:rFonts w:cstheme="majorHAnsi"/>
                <w:b/>
                <w:sz w:val="24"/>
                <w:szCs w:val="24"/>
              </w:rPr>
              <w:t xml:space="preserve">Relationships: </w:t>
            </w:r>
            <w:r>
              <w:rPr>
                <w:rFonts w:cstheme="majorHAnsi"/>
                <w:sz w:val="24"/>
                <w:szCs w:val="24"/>
              </w:rPr>
              <w:tab/>
              <w:t>N/A</w:t>
            </w:r>
            <w:r>
              <w:rPr>
                <w:rFonts w:cstheme="majorHAnsi"/>
                <w:sz w:val="24"/>
                <w:szCs w:val="24"/>
              </w:rPr>
              <w:tab/>
            </w:r>
          </w:p>
          <w:p w:rsidR="008E37B0" w:rsidRPr="000A25E4" w:rsidRDefault="008E37B0" w:rsidP="00302BC8">
            <w:pPr>
              <w:ind w:left="2340" w:hanging="2340"/>
              <w:rPr>
                <w:rFonts w:cstheme="majorHAnsi"/>
                <w:sz w:val="24"/>
                <w:szCs w:val="24"/>
              </w:rPr>
            </w:pPr>
            <w:r>
              <w:rPr>
                <w:rFonts w:cstheme="majorHAnsi"/>
                <w:b/>
                <w:sz w:val="24"/>
                <w:szCs w:val="24"/>
              </w:rPr>
              <w:t>Business Rules:</w:t>
            </w:r>
            <w:r>
              <w:rPr>
                <w:rFonts w:cstheme="majorHAnsi"/>
                <w:sz w:val="24"/>
                <w:szCs w:val="24"/>
              </w:rPr>
              <w:tab/>
              <w:t>N/A</w:t>
            </w:r>
          </w:p>
        </w:tc>
      </w:tr>
    </w:tbl>
    <w:p w:rsidR="008E37B0" w:rsidRPr="000A25E4" w:rsidRDefault="008E37B0" w:rsidP="008E37B0">
      <w:pPr>
        <w:rPr>
          <w:rFonts w:cstheme="majorHAnsi"/>
          <w:b/>
          <w:sz w:val="24"/>
          <w:szCs w:val="24"/>
        </w:rPr>
      </w:pPr>
    </w:p>
    <w:p w:rsidR="009C1BCC" w:rsidRPr="000A25E4" w:rsidRDefault="00093BEF" w:rsidP="002724DF">
      <w:pPr>
        <w:pStyle w:val="Heading111"/>
      </w:pPr>
      <w:bookmarkStart w:id="223" w:name="_Toc342392630"/>
      <w:r>
        <w:t xml:space="preserve"> </w:t>
      </w:r>
      <w:bookmarkStart w:id="224" w:name="_Toc342822740"/>
      <w:r w:rsidR="009C1BCC">
        <w:t>Software System Attributes</w:t>
      </w:r>
      <w:bookmarkEnd w:id="223"/>
      <w:bookmarkEnd w:id="224"/>
    </w:p>
    <w:p w:rsidR="009C1BCC" w:rsidRPr="000A25E4" w:rsidRDefault="009C1BCC" w:rsidP="00016C35">
      <w:pPr>
        <w:pStyle w:val="Heading1111"/>
        <w:numPr>
          <w:ilvl w:val="3"/>
          <w:numId w:val="60"/>
        </w:numPr>
      </w:pPr>
      <w:bookmarkStart w:id="225" w:name="_Toc342392631"/>
      <w:r>
        <w:t>Reliability</w:t>
      </w:r>
      <w:bookmarkEnd w:id="225"/>
    </w:p>
    <w:p w:rsidR="009C1BCC" w:rsidRPr="000A25E4" w:rsidRDefault="009C1BCC" w:rsidP="00016C35">
      <w:pPr>
        <w:pStyle w:val="ListParagraph"/>
        <w:numPr>
          <w:ilvl w:val="0"/>
          <w:numId w:val="23"/>
        </w:numPr>
        <w:spacing w:after="120"/>
        <w:ind w:leftChars="490" w:left="1472" w:hangingChars="164" w:hanging="394"/>
        <w:contextualSpacing w:val="0"/>
        <w:rPr>
          <w:rFonts w:cstheme="majorHAnsi"/>
          <w:sz w:val="24"/>
          <w:szCs w:val="24"/>
        </w:rPr>
      </w:pPr>
      <w:r>
        <w:rPr>
          <w:rFonts w:cstheme="majorHAnsi"/>
          <w:sz w:val="24"/>
          <w:szCs w:val="24"/>
        </w:rPr>
        <w:t>The database can be backed up easily and recovered if necessary.</w:t>
      </w:r>
    </w:p>
    <w:p w:rsidR="009C1BCC" w:rsidRPr="000A25E4" w:rsidRDefault="009C1BCC" w:rsidP="00016C35">
      <w:pPr>
        <w:pStyle w:val="ListParagraph"/>
        <w:numPr>
          <w:ilvl w:val="0"/>
          <w:numId w:val="23"/>
        </w:numPr>
        <w:spacing w:after="120"/>
        <w:ind w:left="1440"/>
        <w:contextualSpacing w:val="0"/>
        <w:rPr>
          <w:rFonts w:cstheme="majorHAnsi"/>
          <w:sz w:val="24"/>
          <w:szCs w:val="24"/>
        </w:rPr>
      </w:pPr>
      <w:r>
        <w:rPr>
          <w:rFonts w:cstheme="majorHAnsi"/>
          <w:sz w:val="24"/>
          <w:szCs w:val="24"/>
        </w:rPr>
        <w:t>The system should never crash or hang, except for the cause from an operating system or network error.</w:t>
      </w:r>
    </w:p>
    <w:p w:rsidR="009C1BCC" w:rsidRPr="000A25E4" w:rsidRDefault="009C1BCC" w:rsidP="00016C35">
      <w:pPr>
        <w:pStyle w:val="ListParagraph"/>
        <w:numPr>
          <w:ilvl w:val="0"/>
          <w:numId w:val="23"/>
        </w:numPr>
        <w:spacing w:after="120"/>
        <w:ind w:leftChars="490" w:left="1472" w:hangingChars="164" w:hanging="394"/>
        <w:contextualSpacing w:val="0"/>
        <w:rPr>
          <w:rFonts w:cstheme="majorHAnsi"/>
          <w:sz w:val="24"/>
          <w:szCs w:val="24"/>
        </w:rPr>
      </w:pPr>
      <w:r>
        <w:rPr>
          <w:rFonts w:cstheme="majorHAnsi"/>
          <w:sz w:val="24"/>
          <w:szCs w:val="24"/>
        </w:rPr>
        <w:t xml:space="preserve">Mean Time Between Failures (MTBF): The acceptable failure is once a year. The failure should not be because of the database, or else the data may be lost and cannot be recovered. </w:t>
      </w:r>
    </w:p>
    <w:p w:rsidR="009C1BCC" w:rsidRPr="000A25E4" w:rsidRDefault="009C1BCC" w:rsidP="00016C35">
      <w:pPr>
        <w:pStyle w:val="ListParagraph"/>
        <w:numPr>
          <w:ilvl w:val="0"/>
          <w:numId w:val="23"/>
        </w:numPr>
        <w:spacing w:after="120"/>
        <w:ind w:left="1440"/>
        <w:contextualSpacing w:val="0"/>
        <w:rPr>
          <w:rFonts w:cstheme="majorHAnsi"/>
          <w:sz w:val="24"/>
          <w:szCs w:val="24"/>
        </w:rPr>
      </w:pPr>
      <w:r>
        <w:rPr>
          <w:rFonts w:cstheme="majorHAnsi"/>
          <w:sz w:val="24"/>
          <w:szCs w:val="24"/>
        </w:rPr>
        <w:t>Mean Time To Repair (MTTR): When the failure occurs, it should take as little time as possible to repair. The acceptable mean time for a particular failure must be less than 8 hours.</w:t>
      </w:r>
    </w:p>
    <w:p w:rsidR="009C1BCC" w:rsidRPr="000A25E4" w:rsidRDefault="009C1BCC" w:rsidP="00016C35">
      <w:pPr>
        <w:pStyle w:val="ListParagraph"/>
        <w:numPr>
          <w:ilvl w:val="0"/>
          <w:numId w:val="23"/>
        </w:numPr>
        <w:spacing w:after="120"/>
        <w:ind w:leftChars="490" w:left="1472" w:hangingChars="164" w:hanging="394"/>
        <w:contextualSpacing w:val="0"/>
        <w:rPr>
          <w:rFonts w:cstheme="majorHAnsi"/>
          <w:sz w:val="24"/>
          <w:szCs w:val="24"/>
        </w:rPr>
      </w:pPr>
      <w:r>
        <w:rPr>
          <w:rFonts w:cstheme="majorHAnsi"/>
          <w:sz w:val="24"/>
          <w:szCs w:val="24"/>
        </w:rPr>
        <w:t>Maximum Bugs or Defect Rate: 05 bugs / KLOC</w:t>
      </w:r>
    </w:p>
    <w:p w:rsidR="009C1BCC" w:rsidRPr="000A25E4" w:rsidRDefault="009C1BCC" w:rsidP="009C1BCC">
      <w:pPr>
        <w:rPr>
          <w:rFonts w:cstheme="majorHAnsi"/>
          <w:sz w:val="24"/>
          <w:szCs w:val="24"/>
        </w:rPr>
      </w:pPr>
    </w:p>
    <w:p w:rsidR="009C1BCC" w:rsidRPr="000A25E4" w:rsidRDefault="009C1BCC" w:rsidP="00016C35">
      <w:pPr>
        <w:pStyle w:val="Heading1111"/>
        <w:numPr>
          <w:ilvl w:val="3"/>
          <w:numId w:val="60"/>
        </w:numPr>
      </w:pPr>
      <w:bookmarkStart w:id="226" w:name="_Toc342392632"/>
      <w:r>
        <w:t>Availability</w:t>
      </w:r>
      <w:bookmarkEnd w:id="226"/>
    </w:p>
    <w:p w:rsidR="009C1BCC" w:rsidRPr="000A25E4" w:rsidRDefault="009C1BCC" w:rsidP="00016C35">
      <w:pPr>
        <w:pStyle w:val="ListParagraph"/>
        <w:numPr>
          <w:ilvl w:val="0"/>
          <w:numId w:val="24"/>
        </w:numPr>
        <w:spacing w:after="120"/>
        <w:contextualSpacing w:val="0"/>
        <w:rPr>
          <w:rFonts w:cstheme="majorHAnsi"/>
          <w:sz w:val="24"/>
          <w:szCs w:val="24"/>
        </w:rPr>
      </w:pPr>
      <w:r>
        <w:rPr>
          <w:rFonts w:cstheme="majorHAnsi"/>
          <w:sz w:val="24"/>
          <w:szCs w:val="24"/>
        </w:rPr>
        <w:t>The uptime percentage should be at least 99.95%.</w:t>
      </w:r>
    </w:p>
    <w:p w:rsidR="009C1BCC" w:rsidRPr="000A25E4" w:rsidRDefault="009C1BCC" w:rsidP="00016C35">
      <w:pPr>
        <w:pStyle w:val="ListParagraph"/>
        <w:numPr>
          <w:ilvl w:val="0"/>
          <w:numId w:val="24"/>
        </w:numPr>
        <w:spacing w:after="120"/>
        <w:contextualSpacing w:val="0"/>
        <w:rPr>
          <w:rFonts w:cstheme="majorHAnsi"/>
          <w:sz w:val="24"/>
          <w:szCs w:val="24"/>
        </w:rPr>
      </w:pPr>
      <w:r>
        <w:rPr>
          <w:rFonts w:cstheme="majorHAnsi"/>
          <w:sz w:val="24"/>
          <w:szCs w:val="24"/>
        </w:rPr>
        <w:t>The acceptable time for maintenance or backup should not be more than 8 hours per month.</w:t>
      </w:r>
    </w:p>
    <w:p w:rsidR="009C1BCC" w:rsidRPr="000A25E4" w:rsidRDefault="009C1BCC" w:rsidP="00016C35">
      <w:pPr>
        <w:pStyle w:val="ListParagraph"/>
        <w:numPr>
          <w:ilvl w:val="0"/>
          <w:numId w:val="24"/>
        </w:numPr>
        <w:spacing w:after="120"/>
        <w:contextualSpacing w:val="0"/>
        <w:rPr>
          <w:rFonts w:cstheme="majorHAnsi"/>
          <w:sz w:val="24"/>
          <w:szCs w:val="24"/>
        </w:rPr>
      </w:pPr>
      <w:r>
        <w:rPr>
          <w:rFonts w:cstheme="majorHAnsi"/>
          <w:sz w:val="24"/>
          <w:szCs w:val="24"/>
        </w:rPr>
        <w:t>When the system goes in under-maintenance, the website should display a message to inform that.</w:t>
      </w:r>
    </w:p>
    <w:p w:rsidR="009C1BCC" w:rsidRPr="000A25E4" w:rsidRDefault="009C1BCC" w:rsidP="00016C35">
      <w:pPr>
        <w:pStyle w:val="Heading1111"/>
        <w:numPr>
          <w:ilvl w:val="3"/>
          <w:numId w:val="60"/>
        </w:numPr>
      </w:pPr>
      <w:bookmarkStart w:id="227" w:name="_Toc342392633"/>
      <w:r>
        <w:t>Security</w:t>
      </w:r>
      <w:bookmarkEnd w:id="227"/>
    </w:p>
    <w:p w:rsidR="009C1BCC" w:rsidRPr="000A25E4" w:rsidRDefault="009C1BCC" w:rsidP="00016C35">
      <w:pPr>
        <w:pStyle w:val="ListParagraph"/>
        <w:numPr>
          <w:ilvl w:val="0"/>
          <w:numId w:val="25"/>
        </w:numPr>
        <w:spacing w:after="120"/>
        <w:ind w:left="1426"/>
        <w:contextualSpacing w:val="0"/>
        <w:rPr>
          <w:rFonts w:cstheme="majorHAnsi"/>
          <w:sz w:val="24"/>
          <w:szCs w:val="24"/>
        </w:rPr>
      </w:pPr>
      <w:r>
        <w:rPr>
          <w:rFonts w:cstheme="maj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9C1BCC" w:rsidRPr="000A25E4" w:rsidRDefault="009C1BCC" w:rsidP="00016C35">
      <w:pPr>
        <w:pStyle w:val="Heading1111"/>
        <w:numPr>
          <w:ilvl w:val="3"/>
          <w:numId w:val="60"/>
        </w:numPr>
      </w:pPr>
      <w:bookmarkStart w:id="228" w:name="_Toc342392634"/>
      <w:r>
        <w:t>Maintainability</w:t>
      </w:r>
      <w:bookmarkEnd w:id="228"/>
    </w:p>
    <w:p w:rsidR="009C1BCC" w:rsidRPr="000A25E4" w:rsidRDefault="009C1BCC" w:rsidP="00016C35">
      <w:pPr>
        <w:pStyle w:val="NoSpacing"/>
        <w:numPr>
          <w:ilvl w:val="0"/>
          <w:numId w:val="26"/>
        </w:numPr>
        <w:spacing w:after="120"/>
        <w:ind w:left="1440"/>
        <w:rPr>
          <w:rFonts w:cstheme="majorHAnsi"/>
          <w:sz w:val="24"/>
          <w:szCs w:val="24"/>
        </w:rPr>
      </w:pPr>
      <w:r>
        <w:rPr>
          <w:rFonts w:cstheme="majorHAnsi"/>
          <w:sz w:val="24"/>
          <w:szCs w:val="24"/>
        </w:rPr>
        <w:t>The code must follow C#.NET coding and naming convention.</w:t>
      </w:r>
    </w:p>
    <w:p w:rsidR="00B26FDE" w:rsidRDefault="009C1BCC" w:rsidP="00016C35">
      <w:pPr>
        <w:pStyle w:val="NoSpacing"/>
        <w:numPr>
          <w:ilvl w:val="0"/>
          <w:numId w:val="26"/>
        </w:numPr>
        <w:spacing w:after="120"/>
        <w:ind w:left="1440"/>
        <w:rPr>
          <w:rFonts w:cstheme="majorHAnsi"/>
          <w:sz w:val="24"/>
          <w:szCs w:val="24"/>
        </w:rPr>
      </w:pPr>
      <w:r>
        <w:rPr>
          <w:rFonts w:cstheme="majorHAnsi"/>
          <w:sz w:val="24"/>
          <w:szCs w:val="24"/>
        </w:rPr>
        <w:t>There should be comments in code files that explain the functions of each code segment.</w:t>
      </w:r>
    </w:p>
    <w:p w:rsidR="00093BEF" w:rsidRDefault="009C1BCC" w:rsidP="00016C35">
      <w:pPr>
        <w:pStyle w:val="NoSpacing"/>
        <w:numPr>
          <w:ilvl w:val="0"/>
          <w:numId w:val="26"/>
        </w:numPr>
        <w:spacing w:after="120"/>
        <w:ind w:left="1440"/>
      </w:pPr>
      <w:r w:rsidRPr="00C720D2">
        <w:rPr>
          <w:rFonts w:cstheme="majorHAnsi"/>
          <w:sz w:val="24"/>
          <w:szCs w:val="24"/>
        </w:rPr>
        <w:t>All the errors should be logged, which supports bug fixing and maintenance</w:t>
      </w:r>
      <w:bookmarkStart w:id="229" w:name="_Toc336885606"/>
      <w:bookmarkStart w:id="230" w:name="_Toc336946593"/>
      <w:bookmarkStart w:id="231" w:name="_Toc337059407"/>
      <w:bookmarkStart w:id="232" w:name="_Toc337059622"/>
      <w:bookmarkStart w:id="233" w:name="_Toc337059702"/>
      <w:bookmarkStart w:id="234" w:name="_Toc337059756"/>
      <w:bookmarkStart w:id="235" w:name="_Toc337064599"/>
      <w:bookmarkStart w:id="236" w:name="_Toc337066932"/>
      <w:bookmarkStart w:id="237" w:name="_Toc337067008"/>
      <w:bookmarkStart w:id="238" w:name="_Toc337067220"/>
      <w:bookmarkStart w:id="239" w:name="_Toc337070791"/>
      <w:bookmarkStart w:id="240" w:name="_Toc337122452"/>
      <w:bookmarkStart w:id="241" w:name="_Toc337125928"/>
      <w:bookmarkStart w:id="242" w:name="_Toc337126722"/>
      <w:bookmarkStart w:id="243" w:name="_Toc337126810"/>
      <w:bookmarkStart w:id="244" w:name="_Toc337313000"/>
      <w:bookmarkStart w:id="245" w:name="_Toc337313588"/>
      <w:bookmarkStart w:id="246" w:name="_Toc337328026"/>
      <w:bookmarkStart w:id="247" w:name="_Toc341727830"/>
      <w:bookmarkStart w:id="248" w:name="_Toc341732319"/>
      <w:bookmarkStart w:id="249" w:name="_Toc341737840"/>
      <w:bookmarkStart w:id="250" w:name="_Toc341792268"/>
      <w:bookmarkStart w:id="251" w:name="_Toc341797913"/>
      <w:bookmarkStart w:id="252" w:name="_Toc341797981"/>
      <w:bookmarkStart w:id="253" w:name="_Toc342250691"/>
      <w:bookmarkStart w:id="254" w:name="_Toc342301719"/>
      <w:bookmarkStart w:id="255" w:name="_Toc342327469"/>
      <w:bookmarkStart w:id="256" w:name="_Toc342327501"/>
      <w:bookmarkStart w:id="257" w:name="_Toc342329818"/>
      <w:bookmarkStart w:id="258" w:name="_Toc342345365"/>
      <w:bookmarkStart w:id="259" w:name="_Toc342387759"/>
      <w:bookmarkStart w:id="260" w:name="_Toc342392635"/>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302BC8">
        <w:rPr>
          <w:rFonts w:cstheme="majorHAnsi"/>
          <w:sz w:val="24"/>
          <w:szCs w:val="24"/>
        </w:rPr>
        <w:t>.</w:t>
      </w:r>
      <w:bookmarkStart w:id="261" w:name="_Toc341727831"/>
      <w:bookmarkStart w:id="262" w:name="_Toc341732320"/>
      <w:bookmarkStart w:id="263" w:name="_Toc341737841"/>
      <w:bookmarkStart w:id="264" w:name="_Toc341792269"/>
      <w:bookmarkStart w:id="265" w:name="_Toc341797914"/>
      <w:bookmarkStart w:id="266" w:name="_Toc341797982"/>
      <w:bookmarkStart w:id="267" w:name="_Toc342250692"/>
      <w:bookmarkStart w:id="268" w:name="_Toc342301720"/>
      <w:bookmarkStart w:id="269" w:name="_Toc342327470"/>
      <w:bookmarkStart w:id="270" w:name="_Toc342327502"/>
      <w:bookmarkStart w:id="271" w:name="_Toc342329819"/>
      <w:bookmarkStart w:id="272" w:name="_Toc342345366"/>
      <w:bookmarkStart w:id="273" w:name="_Toc342387760"/>
      <w:bookmarkStart w:id="274" w:name="_Toc342392636"/>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302BC8" w:rsidRDefault="00302BC8">
      <w:pPr>
        <w:spacing w:after="0" w:line="240" w:lineRule="auto"/>
        <w:rPr>
          <w:rFonts w:asciiTheme="majorHAnsi" w:eastAsia="MS Gothic" w:hAnsiTheme="majorHAnsi"/>
          <w:bCs/>
          <w:color w:val="365F91"/>
          <w:sz w:val="48"/>
          <w:szCs w:val="28"/>
        </w:rPr>
      </w:pPr>
      <w:r>
        <w:br w:type="page"/>
      </w:r>
    </w:p>
    <w:p w:rsidR="00302BC8" w:rsidRDefault="00302BC8">
      <w:pPr>
        <w:spacing w:after="0" w:line="240" w:lineRule="auto"/>
        <w:rPr>
          <w:rFonts w:asciiTheme="majorHAnsi" w:eastAsia="MS Gothic" w:hAnsiTheme="majorHAnsi"/>
          <w:bCs/>
          <w:color w:val="365F91"/>
          <w:sz w:val="48"/>
          <w:szCs w:val="28"/>
        </w:rPr>
      </w:pPr>
      <w:r>
        <w:lastRenderedPageBreak/>
        <w:br w:type="page"/>
      </w:r>
    </w:p>
    <w:p w:rsidR="009C1BCC" w:rsidRDefault="00093BEF" w:rsidP="00016C35">
      <w:pPr>
        <w:pStyle w:val="Heading1"/>
        <w:numPr>
          <w:ilvl w:val="0"/>
          <w:numId w:val="60"/>
        </w:numPr>
      </w:pPr>
      <w:bookmarkStart w:id="275" w:name="_Toc342822741"/>
      <w:r w:rsidRPr="00093BEF">
        <w:lastRenderedPageBreak/>
        <w:t>Software Design Description</w:t>
      </w:r>
      <w:bookmarkEnd w:id="275"/>
    </w:p>
    <w:p w:rsidR="00746161" w:rsidRDefault="00746161" w:rsidP="00C720D2">
      <w:pPr>
        <w:pStyle w:val="Heading11"/>
      </w:pPr>
      <w:bookmarkStart w:id="276" w:name="_Toc342822667"/>
      <w:bookmarkStart w:id="277" w:name="_Toc342822742"/>
      <w:bookmarkStart w:id="278" w:name="_Toc342822743"/>
      <w:bookmarkStart w:id="279" w:name="_Toc338283347"/>
      <w:bookmarkStart w:id="280" w:name="_Toc327480681"/>
      <w:bookmarkEnd w:id="276"/>
      <w:bookmarkEnd w:id="277"/>
      <w:r>
        <w:t>System Overview</w:t>
      </w:r>
      <w:bookmarkEnd w:id="278"/>
      <w:r w:rsidR="00093BEF">
        <w:t xml:space="preserve"> </w:t>
      </w:r>
    </w:p>
    <w:p w:rsidR="00746161" w:rsidRDefault="00746161" w:rsidP="00E62AF0">
      <w:pPr>
        <w:ind w:left="-270"/>
      </w:pPr>
      <w:r>
        <w:rPr>
          <w:noProof/>
          <w:lang w:eastAsia="ja-JP"/>
        </w:rPr>
        <w:drawing>
          <wp:inline distT="0" distB="0" distL="0" distR="0" wp14:anchorId="73C2B80B" wp14:editId="101B779C">
            <wp:extent cx="6121894" cy="1952625"/>
            <wp:effectExtent l="190500" t="190500" r="184150" b="1809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overview.JPG"/>
                    <pic:cNvPicPr/>
                  </pic:nvPicPr>
                  <pic:blipFill>
                    <a:blip r:embed="rId74">
                      <a:extLst>
                        <a:ext uri="{28A0092B-C50C-407E-A947-70E740481C1C}">
                          <a14:useLocalDpi xmlns:a14="http://schemas.microsoft.com/office/drawing/2010/main" val="0"/>
                        </a:ext>
                      </a:extLst>
                    </a:blip>
                    <a:stretch>
                      <a:fillRect/>
                    </a:stretch>
                  </pic:blipFill>
                  <pic:spPr>
                    <a:xfrm>
                      <a:off x="0" y="0"/>
                      <a:ext cx="6120501" cy="1952181"/>
                    </a:xfrm>
                    <a:prstGeom prst="rect">
                      <a:avLst/>
                    </a:prstGeom>
                    <a:ln>
                      <a:noFill/>
                    </a:ln>
                    <a:effectLst>
                      <a:outerShdw blurRad="190500" algn="tl" rotWithShape="0">
                        <a:srgbClr val="000000">
                          <a:alpha val="70000"/>
                        </a:srgbClr>
                      </a:outerShdw>
                    </a:effectLst>
                  </pic:spPr>
                </pic:pic>
              </a:graphicData>
            </a:graphic>
          </wp:inline>
        </w:drawing>
      </w:r>
    </w:p>
    <w:p w:rsidR="00746161" w:rsidRDefault="00746161" w:rsidP="00E62AF0">
      <w:pPr>
        <w:pStyle w:val="Caption"/>
        <w:jc w:val="center"/>
      </w:pPr>
      <w:r>
        <w:t xml:space="preserve">Figure </w:t>
      </w:r>
      <w:r>
        <w:fldChar w:fldCharType="begin"/>
      </w:r>
      <w:r>
        <w:instrText xml:space="preserve"> SEQ Figure \* ARABIC </w:instrText>
      </w:r>
      <w:r>
        <w:fldChar w:fldCharType="separate"/>
      </w:r>
      <w:r w:rsidR="00095EF1">
        <w:rPr>
          <w:noProof/>
        </w:rPr>
        <w:t>3</w:t>
      </w:r>
      <w:r>
        <w:fldChar w:fldCharType="end"/>
      </w:r>
      <w:r>
        <w:t xml:space="preserve"> - System Overview</w:t>
      </w:r>
    </w:p>
    <w:p w:rsidR="00746161" w:rsidRPr="00E62AF0" w:rsidRDefault="00746161" w:rsidP="00E62AF0"/>
    <w:p w:rsidR="00093BEF" w:rsidRPr="00EC5409" w:rsidRDefault="00093BEF" w:rsidP="00C720D2">
      <w:pPr>
        <w:pStyle w:val="Heading11"/>
      </w:pPr>
      <w:bookmarkStart w:id="281" w:name="_Toc342822744"/>
      <w:r w:rsidRPr="00EC5409">
        <w:t>System Architectural Design</w:t>
      </w:r>
      <w:bookmarkEnd w:id="279"/>
      <w:bookmarkEnd w:id="281"/>
    </w:p>
    <w:p w:rsidR="00093BEF" w:rsidRPr="00EC5409" w:rsidRDefault="00093BEF" w:rsidP="002724DF">
      <w:pPr>
        <w:pStyle w:val="Heading111"/>
      </w:pPr>
      <w:bookmarkStart w:id="282" w:name="_Toc338283348"/>
      <w:r>
        <w:t xml:space="preserve"> </w:t>
      </w:r>
      <w:bookmarkStart w:id="283" w:name="_Toc342822745"/>
      <w:r w:rsidRPr="00EC5409">
        <w:t>Choice of System Architecture</w:t>
      </w:r>
      <w:bookmarkEnd w:id="282"/>
      <w:bookmarkEnd w:id="283"/>
    </w:p>
    <w:p w:rsidR="00746161" w:rsidRDefault="00093BEF" w:rsidP="00E62AF0">
      <w:pPr>
        <w:keepNext/>
        <w:jc w:val="center"/>
      </w:pPr>
      <w:r w:rsidRPr="00C720D2">
        <w:rPr>
          <w:noProof/>
          <w:lang w:eastAsia="ja-JP"/>
        </w:rPr>
        <w:drawing>
          <wp:inline distT="0" distB="0" distL="0" distR="0" wp14:anchorId="08C847A9" wp14:editId="0671C36A">
            <wp:extent cx="3856921" cy="34898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856921" cy="3489891"/>
                    </a:xfrm>
                    <a:prstGeom prst="rect">
                      <a:avLst/>
                    </a:prstGeom>
                  </pic:spPr>
                </pic:pic>
              </a:graphicData>
            </a:graphic>
          </wp:inline>
        </w:drawing>
      </w:r>
    </w:p>
    <w:p w:rsidR="00093BEF" w:rsidRPr="00B337EB" w:rsidRDefault="00746161" w:rsidP="00E62AF0">
      <w:pPr>
        <w:pStyle w:val="Caption"/>
        <w:jc w:val="center"/>
      </w:pPr>
      <w:r>
        <w:t xml:space="preserve">Figure </w:t>
      </w:r>
      <w:r>
        <w:fldChar w:fldCharType="begin"/>
      </w:r>
      <w:r>
        <w:instrText xml:space="preserve"> SEQ Figure \* ARABIC </w:instrText>
      </w:r>
      <w:r>
        <w:fldChar w:fldCharType="separate"/>
      </w:r>
      <w:r w:rsidR="00095EF1">
        <w:rPr>
          <w:noProof/>
        </w:rPr>
        <w:t>4</w:t>
      </w:r>
      <w:r>
        <w:fldChar w:fldCharType="end"/>
      </w:r>
      <w:r>
        <w:t xml:space="preserve"> - MVC</w:t>
      </w:r>
    </w:p>
    <w:p w:rsidR="00093BEF" w:rsidRPr="00B337EB" w:rsidRDefault="00093BEF" w:rsidP="00093BEF">
      <w:pPr>
        <w:autoSpaceDE w:val="0"/>
        <w:autoSpaceDN w:val="0"/>
        <w:adjustRightInd w:val="0"/>
        <w:spacing w:after="0" w:line="240" w:lineRule="auto"/>
        <w:rPr>
          <w:rFonts w:cs="Calibri"/>
          <w:color w:val="000000"/>
        </w:rPr>
      </w:pPr>
    </w:p>
    <w:p w:rsidR="00746161" w:rsidRDefault="00746161" w:rsidP="00093BEF">
      <w:pPr>
        <w:autoSpaceDE w:val="0"/>
        <w:autoSpaceDN w:val="0"/>
        <w:adjustRightInd w:val="0"/>
        <w:spacing w:after="0" w:line="240" w:lineRule="auto"/>
        <w:ind w:left="360"/>
        <w:rPr>
          <w:rFonts w:cs="Calibri"/>
          <w:color w:val="000000"/>
        </w:rPr>
      </w:pPr>
    </w:p>
    <w:p w:rsidR="00093BEF" w:rsidRPr="00EC5409" w:rsidRDefault="00093BEF" w:rsidP="00093BEF">
      <w:pPr>
        <w:autoSpaceDE w:val="0"/>
        <w:autoSpaceDN w:val="0"/>
        <w:adjustRightInd w:val="0"/>
        <w:spacing w:after="0" w:line="240" w:lineRule="auto"/>
        <w:ind w:left="360"/>
        <w:rPr>
          <w:sz w:val="24"/>
          <w:szCs w:val="24"/>
        </w:rPr>
      </w:pPr>
      <w:r w:rsidRPr="00EC5409">
        <w:rPr>
          <w:rFonts w:cs="Calibri"/>
          <w:color w:val="000000"/>
        </w:rPr>
        <w:t xml:space="preserve">We use ASP.NET MVC 3, which is a framework for building scalable, standards-based web applications using well-established design patterns and the power of ASP.NET and the .NET Framework. MVC stands for model-view-controller. MVC is a pattern for developing applications that are well architected and easy to maintain. MVC-based applications contain: </w:t>
      </w:r>
    </w:p>
    <w:p w:rsidR="00093BEF" w:rsidRPr="00EC5409" w:rsidRDefault="00093BEF" w:rsidP="00016C35">
      <w:pPr>
        <w:pStyle w:val="ListParagraph"/>
        <w:numPr>
          <w:ilvl w:val="0"/>
          <w:numId w:val="57"/>
        </w:numPr>
        <w:autoSpaceDE w:val="0"/>
        <w:autoSpaceDN w:val="0"/>
        <w:adjustRightInd w:val="0"/>
        <w:spacing w:before="200" w:after="0" w:line="240" w:lineRule="auto"/>
        <w:ind w:left="1080"/>
        <w:contextualSpacing w:val="0"/>
        <w:rPr>
          <w:sz w:val="24"/>
          <w:szCs w:val="24"/>
        </w:rPr>
      </w:pPr>
      <w:r w:rsidRPr="00EC5409">
        <w:rPr>
          <w:rFonts w:cs="Calibri"/>
          <w:b/>
          <w:bCs/>
          <w:color w:val="000000"/>
        </w:rPr>
        <w:t>View</w:t>
      </w:r>
      <w:r w:rsidRPr="00EC5409">
        <w:rPr>
          <w:rFonts w:cs="Calibri"/>
          <w:color w:val="000000"/>
        </w:rPr>
        <w:t xml:space="preserve">s are template files that your application uses for dynamically generating HTML responses. </w:t>
      </w:r>
    </w:p>
    <w:p w:rsidR="00093BEF" w:rsidRPr="00EC5409" w:rsidRDefault="00093BEF" w:rsidP="00016C35">
      <w:pPr>
        <w:pStyle w:val="ListParagraph"/>
        <w:numPr>
          <w:ilvl w:val="0"/>
          <w:numId w:val="57"/>
        </w:numPr>
        <w:autoSpaceDE w:val="0"/>
        <w:autoSpaceDN w:val="0"/>
        <w:adjustRightInd w:val="0"/>
        <w:spacing w:after="0" w:line="240" w:lineRule="auto"/>
        <w:ind w:left="1080"/>
        <w:contextualSpacing w:val="0"/>
        <w:rPr>
          <w:sz w:val="24"/>
          <w:szCs w:val="24"/>
        </w:rPr>
      </w:pPr>
      <w:r w:rsidRPr="00EC5409">
        <w:rPr>
          <w:rFonts w:cs="Calibri"/>
          <w:b/>
          <w:bCs/>
          <w:color w:val="000000"/>
        </w:rPr>
        <w:t>Model</w:t>
      </w:r>
      <w:r w:rsidRPr="00EC5409">
        <w:rPr>
          <w:rFonts w:cs="Calibri"/>
          <w:color w:val="000000"/>
        </w:rPr>
        <w:t xml:space="preserve">s are classes that represent the data of the application and that use validation logic to enforce business rules for that data. </w:t>
      </w:r>
    </w:p>
    <w:p w:rsidR="00093BEF" w:rsidRPr="00B337EB" w:rsidRDefault="00093BEF" w:rsidP="00016C35">
      <w:pPr>
        <w:pStyle w:val="ListParagraph"/>
        <w:numPr>
          <w:ilvl w:val="0"/>
          <w:numId w:val="57"/>
        </w:numPr>
        <w:autoSpaceDE w:val="0"/>
        <w:autoSpaceDN w:val="0"/>
        <w:adjustRightInd w:val="0"/>
        <w:spacing w:after="0" w:line="240" w:lineRule="auto"/>
        <w:ind w:left="1080"/>
        <w:contextualSpacing w:val="0"/>
      </w:pPr>
      <w:r w:rsidRPr="00EC5409">
        <w:rPr>
          <w:rFonts w:cs="Calibri"/>
          <w:b/>
          <w:bCs/>
          <w:color w:val="000000"/>
        </w:rPr>
        <w:t>Controller</w:t>
      </w:r>
      <w:r w:rsidRPr="00EC5409">
        <w:rPr>
          <w:rFonts w:cs="Calibri"/>
          <w:color w:val="000000"/>
        </w:rPr>
        <w:t>s are classes that handle incoming requests to the application, retrieve model data, and then specify view templates that return a response to the client.</w:t>
      </w:r>
    </w:p>
    <w:p w:rsidR="00093BEF" w:rsidRPr="00B337EB" w:rsidRDefault="00093BEF" w:rsidP="00093BEF">
      <w:pPr>
        <w:autoSpaceDE w:val="0"/>
        <w:autoSpaceDN w:val="0"/>
        <w:adjustRightInd w:val="0"/>
        <w:spacing w:after="0" w:line="240" w:lineRule="auto"/>
      </w:pPr>
    </w:p>
    <w:p w:rsidR="00093BEF" w:rsidRPr="00EC5409" w:rsidRDefault="00093BEF" w:rsidP="00C720D2">
      <w:pPr>
        <w:pStyle w:val="Heading11"/>
      </w:pPr>
      <w:bookmarkStart w:id="284" w:name="_Toc342684986"/>
      <w:bookmarkStart w:id="285" w:name="_Toc342685051"/>
      <w:bookmarkStart w:id="286" w:name="_Toc338283350"/>
      <w:bookmarkStart w:id="287" w:name="_Toc342822746"/>
      <w:bookmarkEnd w:id="284"/>
      <w:bookmarkEnd w:id="285"/>
      <w:r w:rsidRPr="00EC5409">
        <w:t>Package Diagram</w:t>
      </w:r>
      <w:bookmarkEnd w:id="286"/>
      <w:bookmarkEnd w:id="287"/>
    </w:p>
    <w:p w:rsidR="00B26FDE" w:rsidRDefault="00093BEF" w:rsidP="00C720D2">
      <w:pPr>
        <w:keepNext/>
        <w:ind w:left="-540"/>
      </w:pPr>
      <w:r>
        <w:rPr>
          <w:noProof/>
          <w:lang w:eastAsia="ja-JP"/>
        </w:rPr>
        <w:drawing>
          <wp:inline distT="0" distB="0" distL="0" distR="0" wp14:anchorId="556262A4" wp14:editId="3A6F2311">
            <wp:extent cx="6010275" cy="4138871"/>
            <wp:effectExtent l="190500" t="190500" r="161925" b="167005"/>
            <wp:docPr id="58" name="Picture 58" descr="D:\Study\FU\Semester 9\Capstone\HDMS\Design\Package Diagrams\General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FU\Semester 9\Capstone\HDMS\Design\Package Diagrams\General_00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51339"/>
                    <a:stretch/>
                  </pic:blipFill>
                  <pic:spPr bwMode="auto">
                    <a:xfrm>
                      <a:off x="0" y="0"/>
                      <a:ext cx="6010275" cy="41388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93BEF" w:rsidRPr="00B337EB" w:rsidRDefault="00B26FDE" w:rsidP="00C720D2">
      <w:pPr>
        <w:pStyle w:val="Caption"/>
        <w:jc w:val="center"/>
      </w:pPr>
      <w:r>
        <w:t xml:space="preserve">Figure </w:t>
      </w:r>
      <w:r w:rsidR="005E043A">
        <w:fldChar w:fldCharType="begin"/>
      </w:r>
      <w:r w:rsidR="005E043A">
        <w:instrText xml:space="preserve"> SEQ Figure \* ARABIC </w:instrText>
      </w:r>
      <w:r w:rsidR="005E043A">
        <w:fldChar w:fldCharType="separate"/>
      </w:r>
      <w:r w:rsidR="00095EF1">
        <w:rPr>
          <w:noProof/>
        </w:rPr>
        <w:t>5</w:t>
      </w:r>
      <w:r w:rsidR="005E043A">
        <w:rPr>
          <w:noProof/>
        </w:rPr>
        <w:fldChar w:fldCharType="end"/>
      </w:r>
      <w:r>
        <w:t xml:space="preserve"> - General Package Diagram</w:t>
      </w:r>
    </w:p>
    <w:p w:rsidR="00093BEF" w:rsidRDefault="00093BEF" w:rsidP="00093BEF"/>
    <w:p w:rsidR="00093BEF" w:rsidRPr="00B337EB" w:rsidRDefault="00093BEF" w:rsidP="00EE1D04">
      <w:pPr>
        <w:keepNext/>
        <w:ind w:left="-450"/>
        <w:rPr>
          <w:noProof/>
          <w:lang w:eastAsia="ja-JP"/>
        </w:rPr>
      </w:pPr>
    </w:p>
    <w:p w:rsidR="00093BEF" w:rsidRDefault="00093BEF" w:rsidP="00093BEF">
      <w:pPr>
        <w:spacing w:after="0" w:line="240" w:lineRule="auto"/>
        <w:rPr>
          <w:rFonts w:ascii="Cambria" w:eastAsia="MS Gothic" w:hAnsi="Cambria"/>
          <w:b/>
          <w:bCs/>
          <w:noProof/>
          <w:sz w:val="28"/>
          <w:szCs w:val="28"/>
          <w:lang w:eastAsia="ja-JP"/>
        </w:rPr>
      </w:pPr>
      <w:r>
        <w:rPr>
          <w:lang w:eastAsia="ja-JP"/>
        </w:rPr>
        <w:br w:type="page"/>
      </w:r>
    </w:p>
    <w:p w:rsidR="00093BEF" w:rsidRDefault="00093BEF" w:rsidP="00C720D2">
      <w:pPr>
        <w:pStyle w:val="Heading11"/>
      </w:pPr>
      <w:r w:rsidRPr="00C720D2">
        <w:rPr>
          <w:color w:val="auto"/>
          <w:lang w:eastAsia="ja-JP"/>
        </w:rPr>
        <w:lastRenderedPageBreak/>
        <w:t xml:space="preserve"> </w:t>
      </w:r>
      <w:bookmarkStart w:id="288" w:name="_Toc338283351"/>
      <w:bookmarkStart w:id="289" w:name="_Toc342822747"/>
      <w:r w:rsidRPr="00EC5409">
        <w:t>Classes Detail Description</w:t>
      </w:r>
      <w:bookmarkEnd w:id="288"/>
      <w:bookmarkEnd w:id="289"/>
    </w:p>
    <w:p w:rsidR="00034DEC" w:rsidRDefault="00034DEC" w:rsidP="00EE1D04">
      <w:pPr>
        <w:pStyle w:val="Heading111"/>
      </w:pPr>
      <w:bookmarkStart w:id="290" w:name="_Toc342822748"/>
      <w:r>
        <w:t>HDMS.Models Package</w:t>
      </w:r>
      <w:bookmarkEnd w:id="290"/>
    </w:p>
    <w:p w:rsidR="009B2173" w:rsidRDefault="00034DEC" w:rsidP="00FB7665">
      <w:r>
        <w:rPr>
          <w:noProof/>
          <w:lang w:eastAsia="ja-JP"/>
        </w:rPr>
        <w:drawing>
          <wp:inline distT="0" distB="0" distL="0" distR="0" wp14:anchorId="54A115D2" wp14:editId="42CF008A">
            <wp:extent cx="6096000" cy="5038725"/>
            <wp:effectExtent l="190500" t="190500" r="190500" b="2000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_001.png"/>
                    <pic:cNvPicPr/>
                  </pic:nvPicPr>
                  <pic:blipFill rotWithShape="1">
                    <a:blip r:embed="rId77" cstate="print">
                      <a:extLst>
                        <a:ext uri="{28A0092B-C50C-407E-A947-70E740481C1C}">
                          <a14:useLocalDpi xmlns:a14="http://schemas.microsoft.com/office/drawing/2010/main" val="0"/>
                        </a:ext>
                      </a:extLst>
                    </a:blip>
                    <a:srcRect l="1839" r="30321" b="20688"/>
                    <a:stretch/>
                  </pic:blipFill>
                  <pic:spPr bwMode="auto">
                    <a:xfrm>
                      <a:off x="0" y="0"/>
                      <a:ext cx="6101854" cy="50435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34DEC" w:rsidRPr="00EC5409" w:rsidRDefault="009B2173" w:rsidP="00EE1D04">
      <w:pPr>
        <w:pStyle w:val="Caption"/>
        <w:jc w:val="center"/>
      </w:pPr>
      <w:r>
        <w:t xml:space="preserve">Figure </w:t>
      </w:r>
      <w:r>
        <w:fldChar w:fldCharType="begin"/>
      </w:r>
      <w:r>
        <w:instrText xml:space="preserve"> SEQ Figure \* ARABIC </w:instrText>
      </w:r>
      <w:r>
        <w:fldChar w:fldCharType="separate"/>
      </w:r>
      <w:r w:rsidR="00095EF1">
        <w:rPr>
          <w:noProof/>
        </w:rPr>
        <w:t>6</w:t>
      </w:r>
      <w:r>
        <w:fldChar w:fldCharType="end"/>
      </w:r>
      <w:r>
        <w:t xml:space="preserve"> - HDMS.Models Package</w:t>
      </w:r>
    </w:p>
    <w:p w:rsidR="009B2173" w:rsidRDefault="009B2173" w:rsidP="00093BEF">
      <w:pPr>
        <w:pStyle w:val="Heading4"/>
        <w:rPr>
          <w:rFonts w:ascii="Calibri" w:hAnsi="Calibri"/>
          <w:sz w:val="24"/>
          <w:szCs w:val="24"/>
        </w:rPr>
      </w:pPr>
    </w:p>
    <w:p w:rsidR="00093BEF" w:rsidRPr="00B266F0" w:rsidRDefault="00093BEF" w:rsidP="00093BEF">
      <w:pPr>
        <w:pStyle w:val="Heading4"/>
        <w:rPr>
          <w:rFonts w:ascii="Calibri" w:hAnsi="Calibri"/>
          <w:sz w:val="24"/>
          <w:szCs w:val="24"/>
        </w:rPr>
      </w:pPr>
      <w:r w:rsidRPr="00B266F0">
        <w:rPr>
          <w:rFonts w:ascii="Calibri" w:hAnsi="Calibri"/>
          <w:sz w:val="24"/>
          <w:szCs w:val="24"/>
        </w:rPr>
        <w:t>CityProvince</w:t>
      </w:r>
    </w:p>
    <w:tbl>
      <w:tblPr>
        <w:tblStyle w:val="LightList1"/>
        <w:tblW w:w="0" w:type="auto"/>
        <w:tblLook w:val="04A0" w:firstRow="1" w:lastRow="0" w:firstColumn="1" w:lastColumn="0" w:noHBand="0" w:noVBand="1"/>
      </w:tblPr>
      <w:tblGrid>
        <w:gridCol w:w="3105"/>
        <w:gridCol w:w="3132"/>
        <w:gridCol w:w="3100"/>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5" w:type="dxa"/>
            <w:vAlign w:val="center"/>
          </w:tcPr>
          <w:p w:rsidR="00093BEF" w:rsidRPr="00B266F0" w:rsidRDefault="00093BEF" w:rsidP="00093BEF">
            <w:pPr>
              <w:rPr>
                <w:sz w:val="24"/>
                <w:szCs w:val="24"/>
              </w:rPr>
            </w:pPr>
            <w:r w:rsidRPr="00B266F0">
              <w:rPr>
                <w:color w:val="auto"/>
                <w:sz w:val="24"/>
                <w:szCs w:val="24"/>
              </w:rPr>
              <w:t>Field</w:t>
            </w:r>
          </w:p>
        </w:tc>
        <w:tc>
          <w:tcPr>
            <w:tcW w:w="3132" w:type="dxa"/>
            <w:vAlign w:val="center"/>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sz w:val="24"/>
                <w:szCs w:val="24"/>
              </w:rPr>
            </w:pPr>
            <w:r w:rsidRPr="00B266F0">
              <w:rPr>
                <w:color w:val="auto"/>
                <w:sz w:val="24"/>
                <w:szCs w:val="24"/>
              </w:rPr>
              <w:t>Type</w:t>
            </w:r>
          </w:p>
        </w:tc>
        <w:tc>
          <w:tcPr>
            <w:tcW w:w="3100" w:type="dxa"/>
            <w:vAlign w:val="center"/>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sz w:val="24"/>
                <w:szCs w:val="24"/>
              </w:rPr>
            </w:pPr>
            <w:r w:rsidRPr="00B266F0">
              <w:rPr>
                <w:color w:val="auto"/>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5" w:type="dxa"/>
            <w:vAlign w:val="center"/>
          </w:tcPr>
          <w:p w:rsidR="00093BEF" w:rsidRPr="00B266F0" w:rsidRDefault="00093BEF" w:rsidP="00093BEF">
            <w:pPr>
              <w:rPr>
                <w:sz w:val="24"/>
                <w:szCs w:val="24"/>
              </w:rPr>
            </w:pPr>
            <w:r w:rsidRPr="00B266F0">
              <w:rPr>
                <w:sz w:val="24"/>
                <w:szCs w:val="24"/>
              </w:rPr>
              <w:t>CityProvinceId</w:t>
            </w:r>
          </w:p>
        </w:tc>
        <w:tc>
          <w:tcPr>
            <w:tcW w:w="3132" w:type="dxa"/>
            <w:vAlign w:val="center"/>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int</w:t>
            </w:r>
          </w:p>
        </w:tc>
        <w:tc>
          <w:tcPr>
            <w:tcW w:w="3100" w:type="dxa"/>
            <w:vAlign w:val="center"/>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Unique ID of each City/Province</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05" w:type="dxa"/>
            <w:vAlign w:val="center"/>
          </w:tcPr>
          <w:p w:rsidR="00093BEF" w:rsidRPr="00B266F0" w:rsidRDefault="00093BEF" w:rsidP="00093BEF">
            <w:pPr>
              <w:rPr>
                <w:sz w:val="24"/>
                <w:szCs w:val="24"/>
              </w:rPr>
            </w:pPr>
            <w:r w:rsidRPr="00B266F0">
              <w:rPr>
                <w:sz w:val="24"/>
                <w:szCs w:val="24"/>
              </w:rPr>
              <w:t>Name</w:t>
            </w:r>
          </w:p>
        </w:tc>
        <w:tc>
          <w:tcPr>
            <w:tcW w:w="3132" w:type="dxa"/>
            <w:vAlign w:val="center"/>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string</w:t>
            </w:r>
          </w:p>
        </w:tc>
        <w:tc>
          <w:tcPr>
            <w:tcW w:w="3100" w:type="dxa"/>
            <w:vAlign w:val="center"/>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Name of City/Province</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5" w:type="dxa"/>
            <w:vAlign w:val="center"/>
          </w:tcPr>
          <w:p w:rsidR="00093BEF" w:rsidRPr="00B266F0" w:rsidRDefault="00093BEF" w:rsidP="00093BEF">
            <w:pPr>
              <w:rPr>
                <w:sz w:val="24"/>
                <w:szCs w:val="24"/>
              </w:rPr>
            </w:pPr>
            <w:r w:rsidRPr="00B266F0">
              <w:rPr>
                <w:sz w:val="24"/>
                <w:szCs w:val="24"/>
              </w:rPr>
              <w:t>IsActive</w:t>
            </w:r>
          </w:p>
        </w:tc>
        <w:tc>
          <w:tcPr>
            <w:tcW w:w="3132" w:type="dxa"/>
            <w:vAlign w:val="center"/>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bool</w:t>
            </w:r>
          </w:p>
        </w:tc>
        <w:tc>
          <w:tcPr>
            <w:tcW w:w="3100" w:type="dxa"/>
            <w:vAlign w:val="center"/>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Status of City/Province</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05" w:type="dxa"/>
            <w:vAlign w:val="center"/>
          </w:tcPr>
          <w:p w:rsidR="00093BEF" w:rsidRPr="00B266F0" w:rsidRDefault="00093BEF" w:rsidP="00093BEF">
            <w:pPr>
              <w:rPr>
                <w:sz w:val="24"/>
                <w:szCs w:val="24"/>
              </w:rPr>
            </w:pPr>
            <w:r w:rsidRPr="00B266F0">
              <w:rPr>
                <w:sz w:val="24"/>
                <w:szCs w:val="24"/>
              </w:rPr>
              <w:lastRenderedPageBreak/>
              <w:t>Districts</w:t>
            </w:r>
          </w:p>
        </w:tc>
        <w:tc>
          <w:tcPr>
            <w:tcW w:w="3132" w:type="dxa"/>
            <w:vAlign w:val="center"/>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virtual ICollection&lt;District&gt;</w:t>
            </w:r>
          </w:p>
        </w:tc>
        <w:tc>
          <w:tcPr>
            <w:tcW w:w="3100" w:type="dxa"/>
            <w:vAlign w:val="center"/>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Districts associate with each City/Province</w:t>
            </w:r>
          </w:p>
        </w:tc>
      </w:tr>
    </w:tbl>
    <w:p w:rsidR="00093BEF" w:rsidRPr="00B266F0" w:rsidRDefault="00093BEF" w:rsidP="00093BEF">
      <w:pPr>
        <w:rPr>
          <w:sz w:val="24"/>
          <w:szCs w:val="24"/>
        </w:rPr>
      </w:pPr>
    </w:p>
    <w:p w:rsidR="00093BEF" w:rsidRPr="00B266F0" w:rsidRDefault="00093BEF" w:rsidP="00093BEF">
      <w:pPr>
        <w:pStyle w:val="Heading4"/>
        <w:rPr>
          <w:rFonts w:ascii="Calibri" w:hAnsi="Calibri"/>
          <w:sz w:val="24"/>
          <w:szCs w:val="24"/>
        </w:rPr>
      </w:pPr>
      <w:r w:rsidRPr="00B266F0">
        <w:rPr>
          <w:rFonts w:ascii="Calibri" w:hAnsi="Calibri"/>
          <w:sz w:val="24"/>
          <w:szCs w:val="24"/>
        </w:rPr>
        <w:t>Contact</w:t>
      </w:r>
    </w:p>
    <w:tbl>
      <w:tblPr>
        <w:tblStyle w:val="LightList1"/>
        <w:tblW w:w="0" w:type="auto"/>
        <w:tblLook w:val="04A0" w:firstRow="1" w:lastRow="0" w:firstColumn="1" w:lastColumn="0" w:noHBand="0" w:noVBand="1"/>
      </w:tblPr>
      <w:tblGrid>
        <w:gridCol w:w="3122"/>
        <w:gridCol w:w="2566"/>
        <w:gridCol w:w="3649"/>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rPr>
                <w:sz w:val="24"/>
                <w:szCs w:val="24"/>
              </w:rPr>
            </w:pPr>
            <w:r w:rsidRPr="00B266F0">
              <w:rPr>
                <w:color w:val="auto"/>
                <w:sz w:val="24"/>
                <w:szCs w:val="24"/>
              </w:rPr>
              <w:t>Field</w:t>
            </w:r>
          </w:p>
        </w:tc>
        <w:tc>
          <w:tcPr>
            <w:tcW w:w="2566"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sz w:val="24"/>
                <w:szCs w:val="24"/>
              </w:rPr>
            </w:pPr>
            <w:r w:rsidRPr="00B266F0">
              <w:rPr>
                <w:color w:val="auto"/>
                <w:sz w:val="24"/>
                <w:szCs w:val="24"/>
              </w:rPr>
              <w:t>Type</w:t>
            </w:r>
          </w:p>
        </w:tc>
        <w:tc>
          <w:tcPr>
            <w:tcW w:w="3649"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sz w:val="24"/>
                <w:szCs w:val="24"/>
              </w:rPr>
            </w:pPr>
            <w:r w:rsidRPr="00B266F0">
              <w:rPr>
                <w:color w:val="auto"/>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rPr>
                <w:sz w:val="24"/>
                <w:szCs w:val="24"/>
              </w:rPr>
            </w:pPr>
            <w:r w:rsidRPr="00B266F0">
              <w:rPr>
                <w:sz w:val="24"/>
                <w:szCs w:val="24"/>
              </w:rPr>
              <w:t>ContactId</w:t>
            </w:r>
          </w:p>
        </w:tc>
        <w:tc>
          <w:tcPr>
            <w:tcW w:w="256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int</w:t>
            </w:r>
          </w:p>
        </w:tc>
        <w:tc>
          <w:tcPr>
            <w:tcW w:w="364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Unique ID of each Contact</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rPr>
                <w:sz w:val="24"/>
                <w:szCs w:val="24"/>
              </w:rPr>
            </w:pPr>
            <w:r w:rsidRPr="00B266F0">
              <w:rPr>
                <w:sz w:val="24"/>
                <w:szCs w:val="24"/>
              </w:rPr>
              <w:t>CustomerId</w:t>
            </w:r>
          </w:p>
        </w:tc>
        <w:tc>
          <w:tcPr>
            <w:tcW w:w="256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int</w:t>
            </w:r>
          </w:p>
        </w:tc>
        <w:tc>
          <w:tcPr>
            <w:tcW w:w="364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ID of Customer associates with Contact</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rPr>
                <w:sz w:val="24"/>
                <w:szCs w:val="24"/>
              </w:rPr>
            </w:pPr>
            <w:r w:rsidRPr="00B266F0">
              <w:rPr>
                <w:sz w:val="24"/>
                <w:szCs w:val="24"/>
              </w:rPr>
              <w:t>Title</w:t>
            </w:r>
          </w:p>
        </w:tc>
        <w:tc>
          <w:tcPr>
            <w:tcW w:w="256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string</w:t>
            </w:r>
          </w:p>
        </w:tc>
        <w:tc>
          <w:tcPr>
            <w:tcW w:w="364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Title of Contact person</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rPr>
                <w:sz w:val="24"/>
                <w:szCs w:val="24"/>
              </w:rPr>
            </w:pPr>
            <w:r w:rsidRPr="00B266F0">
              <w:rPr>
                <w:sz w:val="24"/>
                <w:szCs w:val="24"/>
              </w:rPr>
              <w:t>Name</w:t>
            </w:r>
          </w:p>
        </w:tc>
        <w:tc>
          <w:tcPr>
            <w:tcW w:w="256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string</w:t>
            </w:r>
          </w:p>
        </w:tc>
        <w:tc>
          <w:tcPr>
            <w:tcW w:w="364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Name of Contact person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rPr>
                <w:sz w:val="24"/>
                <w:szCs w:val="24"/>
              </w:rPr>
            </w:pPr>
            <w:r w:rsidRPr="00B266F0">
              <w:rPr>
                <w:sz w:val="24"/>
                <w:szCs w:val="24"/>
              </w:rPr>
              <w:t>Position</w:t>
            </w:r>
          </w:p>
        </w:tc>
        <w:tc>
          <w:tcPr>
            <w:tcW w:w="256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string</w:t>
            </w:r>
          </w:p>
        </w:tc>
        <w:tc>
          <w:tcPr>
            <w:tcW w:w="364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Position of Contact person</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rPr>
                <w:sz w:val="24"/>
                <w:szCs w:val="24"/>
              </w:rPr>
            </w:pPr>
            <w:r w:rsidRPr="00B266F0">
              <w:rPr>
                <w:sz w:val="24"/>
                <w:szCs w:val="24"/>
              </w:rPr>
              <w:t>EmailAddress</w:t>
            </w:r>
          </w:p>
        </w:tc>
        <w:tc>
          <w:tcPr>
            <w:tcW w:w="256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string</w:t>
            </w:r>
          </w:p>
        </w:tc>
        <w:tc>
          <w:tcPr>
            <w:tcW w:w="364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Email address of Contact person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tabs>
                <w:tab w:val="left" w:pos="951"/>
              </w:tabs>
              <w:rPr>
                <w:sz w:val="24"/>
                <w:szCs w:val="24"/>
              </w:rPr>
            </w:pPr>
            <w:r w:rsidRPr="00B266F0">
              <w:rPr>
                <w:sz w:val="24"/>
                <w:szCs w:val="24"/>
              </w:rPr>
              <w:t>PhoneNumber</w:t>
            </w:r>
          </w:p>
        </w:tc>
        <w:tc>
          <w:tcPr>
            <w:tcW w:w="256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string</w:t>
            </w:r>
          </w:p>
        </w:tc>
        <w:tc>
          <w:tcPr>
            <w:tcW w:w="364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Phone number of Contact person</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rPr>
                <w:sz w:val="24"/>
                <w:szCs w:val="24"/>
              </w:rPr>
            </w:pPr>
            <w:r w:rsidRPr="00B266F0">
              <w:rPr>
                <w:sz w:val="24"/>
                <w:szCs w:val="24"/>
              </w:rPr>
              <w:t>IsActive</w:t>
            </w:r>
          </w:p>
        </w:tc>
        <w:tc>
          <w:tcPr>
            <w:tcW w:w="256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bool</w:t>
            </w:r>
          </w:p>
        </w:tc>
        <w:tc>
          <w:tcPr>
            <w:tcW w:w="364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Status of Contact</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rsidR="00093BEF" w:rsidRPr="00B266F0" w:rsidRDefault="00093BEF" w:rsidP="00093BEF">
            <w:pPr>
              <w:rPr>
                <w:sz w:val="24"/>
                <w:szCs w:val="24"/>
              </w:rPr>
            </w:pPr>
            <w:r w:rsidRPr="00B266F0">
              <w:rPr>
                <w:sz w:val="24"/>
                <w:szCs w:val="24"/>
              </w:rPr>
              <w:t>Customer</w:t>
            </w:r>
          </w:p>
        </w:tc>
        <w:tc>
          <w:tcPr>
            <w:tcW w:w="256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virtual Customer</w:t>
            </w:r>
          </w:p>
        </w:tc>
        <w:tc>
          <w:tcPr>
            <w:tcW w:w="364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Customer associates with Contact</w:t>
            </w:r>
          </w:p>
        </w:tc>
      </w:tr>
    </w:tbl>
    <w:p w:rsidR="00093BEF" w:rsidRPr="00B266F0" w:rsidRDefault="00093BEF" w:rsidP="00093BEF">
      <w:pPr>
        <w:rPr>
          <w:sz w:val="24"/>
          <w:szCs w:val="24"/>
        </w:rPr>
      </w:pPr>
    </w:p>
    <w:p w:rsidR="00093BEF" w:rsidRPr="00B266F0" w:rsidRDefault="00093BEF" w:rsidP="00093BEF">
      <w:pPr>
        <w:pStyle w:val="Heading4"/>
        <w:rPr>
          <w:rFonts w:ascii="Calibri" w:hAnsi="Calibri"/>
          <w:sz w:val="24"/>
          <w:szCs w:val="24"/>
        </w:rPr>
      </w:pPr>
      <w:r w:rsidRPr="00B266F0">
        <w:rPr>
          <w:rFonts w:ascii="Calibri" w:hAnsi="Calibri"/>
          <w:sz w:val="24"/>
          <w:szCs w:val="24"/>
        </w:rPr>
        <w:t>Customer</w:t>
      </w:r>
    </w:p>
    <w:tbl>
      <w:tblPr>
        <w:tblStyle w:val="LightList1"/>
        <w:tblW w:w="0" w:type="auto"/>
        <w:tblLook w:val="04A0" w:firstRow="1" w:lastRow="0" w:firstColumn="1" w:lastColumn="0" w:noHBand="0" w:noVBand="1"/>
      </w:tblPr>
      <w:tblGrid>
        <w:gridCol w:w="3077"/>
        <w:gridCol w:w="3305"/>
        <w:gridCol w:w="2860"/>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color w:val="auto"/>
                <w:sz w:val="24"/>
                <w:szCs w:val="24"/>
              </w:rPr>
              <w:t>Field</w:t>
            </w:r>
          </w:p>
        </w:tc>
        <w:tc>
          <w:tcPr>
            <w:tcW w:w="3305"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sz w:val="24"/>
                <w:szCs w:val="24"/>
              </w:rPr>
            </w:pPr>
            <w:r w:rsidRPr="00B266F0">
              <w:rPr>
                <w:color w:val="auto"/>
                <w:sz w:val="24"/>
                <w:szCs w:val="24"/>
              </w:rPr>
              <w:t>Type</w:t>
            </w:r>
          </w:p>
        </w:tc>
        <w:tc>
          <w:tcPr>
            <w:tcW w:w="2860"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sz w:val="24"/>
                <w:szCs w:val="24"/>
              </w:rPr>
            </w:pPr>
            <w:r w:rsidRPr="00B266F0">
              <w:rPr>
                <w:color w:val="auto"/>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sz w:val="24"/>
                <w:szCs w:val="24"/>
              </w:rPr>
              <w:t>CustomerId</w:t>
            </w:r>
          </w:p>
        </w:tc>
        <w:tc>
          <w:tcPr>
            <w:tcW w:w="33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int</w:t>
            </w:r>
          </w:p>
        </w:tc>
        <w:tc>
          <w:tcPr>
            <w:tcW w:w="2860"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Unique ID of each Customer</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sz w:val="24"/>
                <w:szCs w:val="24"/>
              </w:rPr>
              <w:t>CompanyName</w:t>
            </w:r>
          </w:p>
        </w:tc>
        <w:tc>
          <w:tcPr>
            <w:tcW w:w="33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string</w:t>
            </w:r>
          </w:p>
        </w:tc>
        <w:tc>
          <w:tcPr>
            <w:tcW w:w="2860"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Name of Customer’s company</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sz w:val="24"/>
                <w:szCs w:val="24"/>
              </w:rPr>
              <w:t>DisplayName</w:t>
            </w:r>
          </w:p>
        </w:tc>
        <w:tc>
          <w:tcPr>
            <w:tcW w:w="33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string</w:t>
            </w:r>
          </w:p>
        </w:tc>
        <w:tc>
          <w:tcPr>
            <w:tcW w:w="2860"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A more familiar name of Customer’s company</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sz w:val="24"/>
                <w:szCs w:val="24"/>
              </w:rPr>
              <w:t>PhoneNumber</w:t>
            </w:r>
          </w:p>
        </w:tc>
        <w:tc>
          <w:tcPr>
            <w:tcW w:w="33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string</w:t>
            </w:r>
          </w:p>
        </w:tc>
        <w:tc>
          <w:tcPr>
            <w:tcW w:w="2860"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Phone number of Customer</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sz w:val="24"/>
                <w:szCs w:val="24"/>
              </w:rPr>
              <w:t>CurrentContractNumber</w:t>
            </w:r>
          </w:p>
        </w:tc>
        <w:tc>
          <w:tcPr>
            <w:tcW w:w="33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string</w:t>
            </w:r>
          </w:p>
        </w:tc>
        <w:tc>
          <w:tcPr>
            <w:tcW w:w="2860"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Number of current contract with Customer</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sz w:val="24"/>
                <w:szCs w:val="24"/>
              </w:rPr>
              <w:t>IsActive</w:t>
            </w:r>
          </w:p>
        </w:tc>
        <w:tc>
          <w:tcPr>
            <w:tcW w:w="33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bool</w:t>
            </w:r>
          </w:p>
        </w:tc>
        <w:tc>
          <w:tcPr>
            <w:tcW w:w="2860"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Status of Customer</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tabs>
                <w:tab w:val="left" w:pos="951"/>
              </w:tabs>
              <w:rPr>
                <w:sz w:val="24"/>
                <w:szCs w:val="24"/>
              </w:rPr>
            </w:pPr>
            <w:r w:rsidRPr="00B266F0">
              <w:rPr>
                <w:sz w:val="24"/>
                <w:szCs w:val="24"/>
              </w:rPr>
              <w:lastRenderedPageBreak/>
              <w:t>Note</w:t>
            </w:r>
          </w:p>
        </w:tc>
        <w:tc>
          <w:tcPr>
            <w:tcW w:w="33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string</w:t>
            </w:r>
          </w:p>
        </w:tc>
        <w:tc>
          <w:tcPr>
            <w:tcW w:w="2860"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Optional information</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sz w:val="24"/>
                <w:szCs w:val="24"/>
              </w:rPr>
              <w:t>Contacts</w:t>
            </w:r>
          </w:p>
        </w:tc>
        <w:tc>
          <w:tcPr>
            <w:tcW w:w="33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virtual ICollection&lt;Contact&gt;</w:t>
            </w:r>
          </w:p>
        </w:tc>
        <w:tc>
          <w:tcPr>
            <w:tcW w:w="2860"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Contacts associate with each Customer</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sz w:val="24"/>
                <w:szCs w:val="24"/>
              </w:rPr>
              <w:t>CustomerAddresses</w:t>
            </w:r>
          </w:p>
        </w:tc>
        <w:tc>
          <w:tcPr>
            <w:tcW w:w="33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virtual ICollection&lt;CustomerAddress&gt;</w:t>
            </w:r>
          </w:p>
        </w:tc>
        <w:tc>
          <w:tcPr>
            <w:tcW w:w="2860"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Customer Addresses associate with each Customer</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sidRPr="00B266F0">
              <w:rPr>
                <w:sz w:val="24"/>
                <w:szCs w:val="24"/>
              </w:rPr>
              <w:t>Requests</w:t>
            </w:r>
          </w:p>
        </w:tc>
        <w:tc>
          <w:tcPr>
            <w:tcW w:w="33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virtual ICollection&lt;</w:t>
            </w:r>
            <w:r w:rsidRPr="00B266F0">
              <w:rPr>
                <w:sz w:val="24"/>
                <w:szCs w:val="24"/>
              </w:rPr>
              <w:t>Request&gt;</w:t>
            </w:r>
          </w:p>
        </w:tc>
        <w:tc>
          <w:tcPr>
            <w:tcW w:w="2860"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Requests associate with each Customer</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rsidR="00093BEF" w:rsidRPr="00B266F0" w:rsidRDefault="00093BEF" w:rsidP="00093BEF">
            <w:pPr>
              <w:rPr>
                <w:sz w:val="24"/>
                <w:szCs w:val="24"/>
              </w:rPr>
            </w:pPr>
            <w:r>
              <w:rPr>
                <w:sz w:val="24"/>
                <w:szCs w:val="24"/>
              </w:rPr>
              <w:t>UserInfoes</w:t>
            </w:r>
          </w:p>
        </w:tc>
        <w:tc>
          <w:tcPr>
            <w:tcW w:w="33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virtual ICollection&lt;</w:t>
            </w:r>
            <w:r>
              <w:rPr>
                <w:sz w:val="24"/>
                <w:szCs w:val="24"/>
              </w:rPr>
              <w:t>UserInfo</w:t>
            </w:r>
            <w:r w:rsidRPr="00B266F0">
              <w:rPr>
                <w:sz w:val="24"/>
                <w:szCs w:val="24"/>
              </w:rPr>
              <w:t>&gt;</w:t>
            </w:r>
          </w:p>
        </w:tc>
        <w:tc>
          <w:tcPr>
            <w:tcW w:w="2860"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UserInfoes</w:t>
            </w:r>
            <w:r w:rsidRPr="00B266F0">
              <w:rPr>
                <w:sz w:val="24"/>
                <w:szCs w:val="24"/>
              </w:rPr>
              <w:t xml:space="preserve"> associate with each Customer</w:t>
            </w:r>
          </w:p>
        </w:tc>
      </w:tr>
    </w:tbl>
    <w:p w:rsidR="00093BEF" w:rsidRPr="00B266F0" w:rsidRDefault="00093BEF" w:rsidP="00093BEF">
      <w:pPr>
        <w:rPr>
          <w:sz w:val="24"/>
          <w:szCs w:val="24"/>
        </w:rPr>
      </w:pPr>
    </w:p>
    <w:p w:rsidR="00093BEF" w:rsidRPr="00B266F0" w:rsidRDefault="00093BEF" w:rsidP="00093BEF">
      <w:pPr>
        <w:pStyle w:val="Heading4"/>
        <w:rPr>
          <w:rFonts w:ascii="Calibri" w:hAnsi="Calibri"/>
          <w:sz w:val="24"/>
          <w:szCs w:val="24"/>
        </w:rPr>
      </w:pPr>
      <w:r w:rsidRPr="00B266F0">
        <w:rPr>
          <w:rFonts w:ascii="Calibri" w:hAnsi="Calibri"/>
          <w:sz w:val="24"/>
          <w:szCs w:val="24"/>
        </w:rPr>
        <w:t>Custome</w:t>
      </w:r>
      <w:r w:rsidR="00102C9C">
        <w:rPr>
          <w:rFonts w:ascii="Calibri" w:hAnsi="Calibri"/>
          <w:sz w:val="24"/>
          <w:szCs w:val="24"/>
        </w:rPr>
        <w:t>r</w:t>
      </w:r>
      <w:r w:rsidRPr="00B266F0">
        <w:rPr>
          <w:rFonts w:ascii="Calibri" w:hAnsi="Calibri"/>
          <w:sz w:val="24"/>
          <w:szCs w:val="24"/>
        </w:rPr>
        <w:t>Address</w:t>
      </w:r>
    </w:p>
    <w:tbl>
      <w:tblPr>
        <w:tblStyle w:val="LightList1"/>
        <w:tblW w:w="0" w:type="auto"/>
        <w:tblLook w:val="04A0" w:firstRow="1" w:lastRow="0" w:firstColumn="1" w:lastColumn="0" w:noHBand="0" w:noVBand="1"/>
      </w:tblPr>
      <w:tblGrid>
        <w:gridCol w:w="3042"/>
        <w:gridCol w:w="3259"/>
        <w:gridCol w:w="2941"/>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sidRPr="00B266F0">
              <w:rPr>
                <w:color w:val="auto"/>
                <w:sz w:val="24"/>
                <w:szCs w:val="24"/>
              </w:rPr>
              <w:t>Field</w:t>
            </w:r>
          </w:p>
        </w:tc>
        <w:tc>
          <w:tcPr>
            <w:tcW w:w="3259"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sz w:val="24"/>
                <w:szCs w:val="24"/>
              </w:rPr>
            </w:pPr>
            <w:r w:rsidRPr="00B266F0">
              <w:rPr>
                <w:color w:val="auto"/>
                <w:sz w:val="24"/>
                <w:szCs w:val="24"/>
              </w:rPr>
              <w:t>Type</w:t>
            </w:r>
          </w:p>
        </w:tc>
        <w:tc>
          <w:tcPr>
            <w:tcW w:w="2941"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sz w:val="24"/>
                <w:szCs w:val="24"/>
              </w:rPr>
            </w:pPr>
            <w:r w:rsidRPr="00B266F0">
              <w:rPr>
                <w:color w:val="auto"/>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sidRPr="00B266F0">
              <w:rPr>
                <w:sz w:val="24"/>
                <w:szCs w:val="24"/>
              </w:rPr>
              <w:t>CustomerAddressId</w:t>
            </w:r>
          </w:p>
        </w:tc>
        <w:tc>
          <w:tcPr>
            <w:tcW w:w="325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int</w:t>
            </w:r>
          </w:p>
        </w:tc>
        <w:tc>
          <w:tcPr>
            <w:tcW w:w="294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Unique ID of each Customer Address</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sidRPr="00B266F0">
              <w:rPr>
                <w:sz w:val="24"/>
                <w:szCs w:val="24"/>
              </w:rPr>
              <w:t>CustomerId</w:t>
            </w:r>
          </w:p>
        </w:tc>
        <w:tc>
          <w:tcPr>
            <w:tcW w:w="325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int</w:t>
            </w:r>
          </w:p>
        </w:tc>
        <w:tc>
          <w:tcPr>
            <w:tcW w:w="294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ID of Customer associates with Customer Address</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sidRPr="00B266F0">
              <w:rPr>
                <w:sz w:val="24"/>
                <w:szCs w:val="24"/>
              </w:rPr>
              <w:t>Address</w:t>
            </w:r>
          </w:p>
        </w:tc>
        <w:tc>
          <w:tcPr>
            <w:tcW w:w="325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string</w:t>
            </w:r>
          </w:p>
        </w:tc>
        <w:tc>
          <w:tcPr>
            <w:tcW w:w="294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Address and street name</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sidRPr="00B266F0">
              <w:rPr>
                <w:sz w:val="24"/>
                <w:szCs w:val="24"/>
              </w:rPr>
              <w:t>WardId</w:t>
            </w:r>
          </w:p>
        </w:tc>
        <w:tc>
          <w:tcPr>
            <w:tcW w:w="325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E3064D">
              <w:rPr>
                <w:sz w:val="24"/>
                <w:szCs w:val="24"/>
              </w:rPr>
              <w:t>Nullable&lt;int&gt;</w:t>
            </w:r>
          </w:p>
        </w:tc>
        <w:tc>
          <w:tcPr>
            <w:tcW w:w="294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ID of Ward associate with Customer Address</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Pr>
                <w:sz w:val="24"/>
                <w:szCs w:val="24"/>
              </w:rPr>
              <w:t>DistrictId</w:t>
            </w:r>
          </w:p>
        </w:tc>
        <w:tc>
          <w:tcPr>
            <w:tcW w:w="3259" w:type="dxa"/>
          </w:tcPr>
          <w:p w:rsidR="00093BEF" w:rsidRPr="00E3064D"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94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 of district in each Customer Address</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Pr>
                <w:sz w:val="24"/>
                <w:szCs w:val="24"/>
              </w:rPr>
              <w:t>Latitude</w:t>
            </w:r>
          </w:p>
        </w:tc>
        <w:tc>
          <w:tcPr>
            <w:tcW w:w="325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E3064D">
              <w:rPr>
                <w:sz w:val="24"/>
                <w:szCs w:val="24"/>
              </w:rPr>
              <w:t>Nullable&lt;decimal&gt;</w:t>
            </w:r>
          </w:p>
        </w:tc>
        <w:tc>
          <w:tcPr>
            <w:tcW w:w="294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Latitude of each Customer Address in the map</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Pr>
                <w:sz w:val="24"/>
                <w:szCs w:val="24"/>
              </w:rPr>
              <w:t>Longitude</w:t>
            </w:r>
          </w:p>
        </w:tc>
        <w:tc>
          <w:tcPr>
            <w:tcW w:w="325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E3064D">
              <w:rPr>
                <w:sz w:val="24"/>
                <w:szCs w:val="24"/>
              </w:rPr>
              <w:t>Nullable&lt;decimal&gt;</w:t>
            </w:r>
          </w:p>
        </w:tc>
        <w:tc>
          <w:tcPr>
            <w:tcW w:w="294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Longitude of each Customer Address in the map</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sidRPr="00B266F0">
              <w:rPr>
                <w:sz w:val="24"/>
                <w:szCs w:val="24"/>
              </w:rPr>
              <w:t>IsActive</w:t>
            </w:r>
          </w:p>
        </w:tc>
        <w:tc>
          <w:tcPr>
            <w:tcW w:w="325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bool</w:t>
            </w:r>
          </w:p>
        </w:tc>
        <w:tc>
          <w:tcPr>
            <w:tcW w:w="294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Status of Customer Address</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tabs>
                <w:tab w:val="left" w:pos="951"/>
              </w:tabs>
              <w:rPr>
                <w:sz w:val="24"/>
                <w:szCs w:val="24"/>
              </w:rPr>
            </w:pPr>
            <w:r>
              <w:rPr>
                <w:sz w:val="24"/>
                <w:szCs w:val="24"/>
              </w:rPr>
              <w:t>Note</w:t>
            </w:r>
          </w:p>
        </w:tc>
        <w:tc>
          <w:tcPr>
            <w:tcW w:w="325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string</w:t>
            </w:r>
          </w:p>
        </w:tc>
        <w:tc>
          <w:tcPr>
            <w:tcW w:w="294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Optional information</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sidRPr="00B266F0">
              <w:rPr>
                <w:sz w:val="24"/>
                <w:szCs w:val="24"/>
              </w:rPr>
              <w:t>Customer</w:t>
            </w:r>
          </w:p>
        </w:tc>
        <w:tc>
          <w:tcPr>
            <w:tcW w:w="325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virtual Customer</w:t>
            </w:r>
          </w:p>
        </w:tc>
        <w:tc>
          <w:tcPr>
            <w:tcW w:w="294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Customer associates with Customer Address</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sidRPr="00B266F0">
              <w:rPr>
                <w:sz w:val="24"/>
                <w:szCs w:val="24"/>
              </w:rPr>
              <w:lastRenderedPageBreak/>
              <w:t>Ward</w:t>
            </w:r>
          </w:p>
        </w:tc>
        <w:tc>
          <w:tcPr>
            <w:tcW w:w="325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virtual Ward</w:t>
            </w:r>
          </w:p>
        </w:tc>
        <w:tc>
          <w:tcPr>
            <w:tcW w:w="294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Ward associates with Customer Address</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42" w:type="dxa"/>
          </w:tcPr>
          <w:p w:rsidR="00093BEF" w:rsidRDefault="00093BEF" w:rsidP="00093BEF">
            <w:pPr>
              <w:tabs>
                <w:tab w:val="left" w:pos="951"/>
              </w:tabs>
              <w:rPr>
                <w:sz w:val="24"/>
                <w:szCs w:val="24"/>
              </w:rPr>
            </w:pPr>
            <w:r>
              <w:rPr>
                <w:sz w:val="24"/>
                <w:szCs w:val="24"/>
              </w:rPr>
              <w:t>District</w:t>
            </w:r>
          </w:p>
        </w:tc>
        <w:tc>
          <w:tcPr>
            <w:tcW w:w="325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 xml:space="preserve">virtual </w:t>
            </w:r>
            <w:r>
              <w:rPr>
                <w:sz w:val="24"/>
                <w:szCs w:val="24"/>
              </w:rPr>
              <w:t>District</w:t>
            </w:r>
          </w:p>
        </w:tc>
        <w:tc>
          <w:tcPr>
            <w:tcW w:w="294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District</w:t>
            </w:r>
            <w:r w:rsidRPr="00B266F0">
              <w:rPr>
                <w:sz w:val="24"/>
                <w:szCs w:val="24"/>
              </w:rPr>
              <w:t xml:space="preserve"> associates with Customer Address</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2" w:type="dxa"/>
          </w:tcPr>
          <w:p w:rsidR="00093BEF" w:rsidRPr="00B266F0" w:rsidRDefault="00093BEF" w:rsidP="00093BEF">
            <w:pPr>
              <w:rPr>
                <w:sz w:val="24"/>
                <w:szCs w:val="24"/>
              </w:rPr>
            </w:pPr>
            <w:r w:rsidRPr="00B266F0">
              <w:rPr>
                <w:sz w:val="24"/>
                <w:szCs w:val="24"/>
              </w:rPr>
              <w:t>Requests</w:t>
            </w:r>
          </w:p>
        </w:tc>
        <w:tc>
          <w:tcPr>
            <w:tcW w:w="325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virtual ICollection&lt;</w:t>
            </w:r>
            <w:r w:rsidRPr="00B266F0">
              <w:rPr>
                <w:sz w:val="24"/>
                <w:szCs w:val="24"/>
              </w:rPr>
              <w:t>Request&gt;</w:t>
            </w:r>
          </w:p>
        </w:tc>
        <w:tc>
          <w:tcPr>
            <w:tcW w:w="294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Requests associate with each Customer Address</w:t>
            </w:r>
          </w:p>
        </w:tc>
      </w:tr>
    </w:tbl>
    <w:p w:rsidR="00093BEF" w:rsidRPr="00B266F0" w:rsidRDefault="00093BEF" w:rsidP="00093BEF">
      <w:pPr>
        <w:rPr>
          <w:sz w:val="24"/>
          <w:szCs w:val="24"/>
        </w:rPr>
      </w:pPr>
    </w:p>
    <w:p w:rsidR="00093BEF" w:rsidRPr="00B266F0" w:rsidRDefault="00093BEF" w:rsidP="00093BEF">
      <w:pPr>
        <w:pStyle w:val="Heading4"/>
        <w:rPr>
          <w:rFonts w:ascii="Calibri" w:hAnsi="Calibri"/>
          <w:sz w:val="24"/>
          <w:szCs w:val="24"/>
        </w:rPr>
      </w:pPr>
      <w:r>
        <w:rPr>
          <w:rFonts w:ascii="Calibri" w:hAnsi="Calibri"/>
          <w:sz w:val="24"/>
          <w:szCs w:val="24"/>
        </w:rPr>
        <w:t>Delivery</w:t>
      </w:r>
      <w:r w:rsidRPr="00B266F0">
        <w:rPr>
          <w:rFonts w:ascii="Calibri" w:hAnsi="Calibri"/>
          <w:sz w:val="24"/>
          <w:szCs w:val="24"/>
        </w:rPr>
        <w:t>Option</w:t>
      </w:r>
    </w:p>
    <w:tbl>
      <w:tblPr>
        <w:tblStyle w:val="LightList1"/>
        <w:tblW w:w="0" w:type="auto"/>
        <w:tblLook w:val="04A0" w:firstRow="1" w:lastRow="0" w:firstColumn="1" w:lastColumn="0" w:noHBand="0" w:noVBand="1"/>
      </w:tblPr>
      <w:tblGrid>
        <w:gridCol w:w="3091"/>
        <w:gridCol w:w="3106"/>
        <w:gridCol w:w="3045"/>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rsidR="00093BEF" w:rsidRPr="00B266F0" w:rsidRDefault="00093BEF" w:rsidP="00093BEF">
            <w:pPr>
              <w:rPr>
                <w:rFonts w:cstheme="majorHAnsi"/>
                <w:color w:val="auto"/>
                <w:sz w:val="24"/>
                <w:szCs w:val="24"/>
              </w:rPr>
            </w:pPr>
            <w:r w:rsidRPr="00B266F0">
              <w:rPr>
                <w:rFonts w:cstheme="majorHAnsi"/>
                <w:sz w:val="24"/>
                <w:szCs w:val="24"/>
              </w:rPr>
              <w:t>Field</w:t>
            </w:r>
          </w:p>
        </w:tc>
        <w:tc>
          <w:tcPr>
            <w:tcW w:w="3106"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Type</w:t>
            </w:r>
          </w:p>
        </w:tc>
        <w:tc>
          <w:tcPr>
            <w:tcW w:w="3045"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DeliveryOptionId</w:t>
            </w:r>
          </w:p>
        </w:tc>
        <w:tc>
          <w:tcPr>
            <w:tcW w:w="310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int</w:t>
            </w:r>
          </w:p>
        </w:tc>
        <w:tc>
          <w:tcPr>
            <w:tcW w:w="304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Unique id of each delivery option</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91" w:type="dxa"/>
          </w:tcPr>
          <w:p w:rsidR="00093BEF" w:rsidRPr="00B266F0" w:rsidRDefault="00093BEF" w:rsidP="00093BEF">
            <w:pPr>
              <w:rPr>
                <w:rFonts w:cstheme="majorHAnsi"/>
                <w:sz w:val="24"/>
                <w:szCs w:val="24"/>
              </w:rPr>
            </w:pPr>
            <w:r w:rsidRPr="00B266F0">
              <w:rPr>
                <w:rFonts w:cstheme="majorHAnsi"/>
                <w:sz w:val="24"/>
                <w:szCs w:val="24"/>
              </w:rPr>
              <w:t>Name</w:t>
            </w:r>
          </w:p>
        </w:tc>
        <w:tc>
          <w:tcPr>
            <w:tcW w:w="310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4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Name of delivery option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Description</w:t>
            </w:r>
          </w:p>
        </w:tc>
        <w:tc>
          <w:tcPr>
            <w:tcW w:w="310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4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bCs/>
                <w:sz w:val="24"/>
                <w:szCs w:val="24"/>
              </w:rPr>
              <w:t>Describe about delivery option</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9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IsActive</w:t>
            </w:r>
          </w:p>
        </w:tc>
        <w:tc>
          <w:tcPr>
            <w:tcW w:w="310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bool</w:t>
            </w:r>
          </w:p>
        </w:tc>
        <w:tc>
          <w:tcPr>
            <w:tcW w:w="304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Status of delivery option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Orders</w:t>
            </w:r>
          </w:p>
        </w:tc>
        <w:tc>
          <w:tcPr>
            <w:tcW w:w="3106" w:type="dxa"/>
          </w:tcPr>
          <w:p w:rsidR="00093BEF" w:rsidRPr="00B266F0"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virtual ICollection&lt;Order&gt;</w:t>
            </w:r>
          </w:p>
        </w:tc>
        <w:tc>
          <w:tcPr>
            <w:tcW w:w="304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sz w:val="24"/>
                <w:szCs w:val="24"/>
              </w:rPr>
              <w:t xml:space="preserve">Order associate with </w:t>
            </w:r>
            <w:r w:rsidRPr="00B266F0">
              <w:rPr>
                <w:rFonts w:cstheme="majorHAnsi"/>
                <w:sz w:val="24"/>
                <w:szCs w:val="24"/>
              </w:rPr>
              <w:t>delivery option</w:t>
            </w:r>
          </w:p>
        </w:tc>
      </w:tr>
    </w:tbl>
    <w:p w:rsidR="00093BEF" w:rsidRPr="00B266F0" w:rsidRDefault="00093BEF" w:rsidP="00093BEF">
      <w:pPr>
        <w:rPr>
          <w:sz w:val="24"/>
          <w:szCs w:val="24"/>
        </w:rPr>
      </w:pPr>
    </w:p>
    <w:p w:rsidR="00093BEF" w:rsidRPr="00B266F0" w:rsidRDefault="00093BEF" w:rsidP="00093BEF">
      <w:pPr>
        <w:pStyle w:val="Heading4"/>
        <w:rPr>
          <w:rFonts w:ascii="Calibri" w:hAnsi="Calibri"/>
          <w:sz w:val="24"/>
          <w:szCs w:val="24"/>
        </w:rPr>
      </w:pPr>
      <w:r w:rsidRPr="00B266F0">
        <w:rPr>
          <w:rFonts w:ascii="Calibri" w:hAnsi="Calibri"/>
          <w:sz w:val="24"/>
          <w:szCs w:val="24"/>
        </w:rPr>
        <w:t>District</w:t>
      </w:r>
    </w:p>
    <w:tbl>
      <w:tblPr>
        <w:tblStyle w:val="LightList1"/>
        <w:tblW w:w="0" w:type="auto"/>
        <w:tblLook w:val="04A0" w:firstRow="1" w:lastRow="0" w:firstColumn="1" w:lastColumn="0" w:noHBand="0" w:noVBand="1"/>
      </w:tblPr>
      <w:tblGrid>
        <w:gridCol w:w="3081"/>
        <w:gridCol w:w="3221"/>
        <w:gridCol w:w="3056"/>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rPr>
                <w:rFonts w:cstheme="majorHAnsi"/>
                <w:color w:val="auto"/>
                <w:sz w:val="24"/>
                <w:szCs w:val="24"/>
              </w:rPr>
            </w:pPr>
            <w:r w:rsidRPr="00B266F0">
              <w:rPr>
                <w:rFonts w:cstheme="majorHAnsi"/>
                <w:sz w:val="24"/>
                <w:szCs w:val="24"/>
              </w:rPr>
              <w:t>Field</w:t>
            </w:r>
          </w:p>
        </w:tc>
        <w:tc>
          <w:tcPr>
            <w:tcW w:w="3105"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Type</w:t>
            </w:r>
          </w:p>
        </w:tc>
        <w:tc>
          <w:tcPr>
            <w:tcW w:w="3056"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DistrictId</w:t>
            </w:r>
          </w:p>
        </w:tc>
        <w:tc>
          <w:tcPr>
            <w:tcW w:w="31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int</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Unique id of each D</w:t>
            </w:r>
            <w:r w:rsidRPr="00B266F0">
              <w:rPr>
                <w:rFonts w:cstheme="majorHAnsi"/>
                <w:sz w:val="24"/>
                <w:szCs w:val="24"/>
              </w:rPr>
              <w:t>istrict</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CityProvinceId</w:t>
            </w:r>
          </w:p>
        </w:tc>
        <w:tc>
          <w:tcPr>
            <w:tcW w:w="31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int</w:t>
            </w:r>
          </w:p>
        </w:tc>
        <w:tc>
          <w:tcPr>
            <w:tcW w:w="305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Unique id of each City/Province</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Name</w:t>
            </w:r>
          </w:p>
        </w:tc>
        <w:tc>
          <w:tcPr>
            <w:tcW w:w="31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 xml:space="preserve">Name of </w:t>
            </w:r>
            <w:r>
              <w:rPr>
                <w:rFonts w:cstheme="majorHAnsi"/>
                <w:sz w:val="24"/>
                <w:szCs w:val="24"/>
              </w:rPr>
              <w:t>D</w:t>
            </w:r>
            <w:r w:rsidRPr="00B266F0">
              <w:rPr>
                <w:rFonts w:cstheme="majorHAnsi"/>
                <w:sz w:val="24"/>
                <w:szCs w:val="24"/>
              </w:rPr>
              <w:t>istrict</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IsActive</w:t>
            </w:r>
          </w:p>
        </w:tc>
        <w:tc>
          <w:tcPr>
            <w:tcW w:w="31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bool</w:t>
            </w:r>
          </w:p>
        </w:tc>
        <w:tc>
          <w:tcPr>
            <w:tcW w:w="305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 xml:space="preserve">Status of </w:t>
            </w:r>
            <w:r>
              <w:rPr>
                <w:rFonts w:cstheme="majorHAnsi"/>
                <w:sz w:val="24"/>
                <w:szCs w:val="24"/>
              </w:rPr>
              <w:t>D</w:t>
            </w:r>
            <w:r w:rsidRPr="00B266F0">
              <w:rPr>
                <w:rFonts w:cstheme="majorHAnsi"/>
                <w:sz w:val="24"/>
                <w:szCs w:val="24"/>
              </w:rPr>
              <w:t>istrict</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CityProvince</w:t>
            </w:r>
          </w:p>
        </w:tc>
        <w:tc>
          <w:tcPr>
            <w:tcW w:w="3105" w:type="dxa"/>
          </w:tcPr>
          <w:p w:rsidR="00093BEF" w:rsidRPr="00B266F0"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virtual CityProvince</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sz w:val="24"/>
                <w:szCs w:val="24"/>
              </w:rPr>
              <w:t xml:space="preserve">City/province associate with </w:t>
            </w:r>
            <w:r>
              <w:rPr>
                <w:rFonts w:cstheme="majorHAnsi"/>
                <w:sz w:val="24"/>
                <w:szCs w:val="24"/>
              </w:rPr>
              <w:t>D</w:t>
            </w:r>
            <w:r w:rsidRPr="00B266F0">
              <w:rPr>
                <w:rFonts w:cstheme="majorHAnsi"/>
                <w:sz w:val="24"/>
                <w:szCs w:val="24"/>
              </w:rPr>
              <w:t>istrict</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CustomerAddresses</w:t>
            </w:r>
          </w:p>
        </w:tc>
        <w:tc>
          <w:tcPr>
            <w:tcW w:w="3105" w:type="dxa"/>
          </w:tcPr>
          <w:p w:rsidR="00093BEF" w:rsidRPr="00B266F0"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6672A7">
              <w:rPr>
                <w:rFonts w:cstheme="majorHAnsi"/>
                <w:sz w:val="24"/>
                <w:szCs w:val="24"/>
              </w:rPr>
              <w:t>virtual ICollection&lt;CustomerAddress&gt;</w:t>
            </w:r>
          </w:p>
        </w:tc>
        <w:tc>
          <w:tcPr>
            <w:tcW w:w="305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Customer Address</w:t>
            </w:r>
            <w:r w:rsidRPr="00B266F0">
              <w:rPr>
                <w:sz w:val="24"/>
                <w:szCs w:val="24"/>
              </w:rPr>
              <w:t xml:space="preserve"> associate with </w:t>
            </w:r>
            <w:r>
              <w:rPr>
                <w:rFonts w:cstheme="majorHAnsi"/>
                <w:sz w:val="24"/>
                <w:szCs w:val="24"/>
              </w:rPr>
              <w:t>D</w:t>
            </w:r>
            <w:r w:rsidRPr="00B266F0">
              <w:rPr>
                <w:rFonts w:cstheme="majorHAnsi"/>
                <w:sz w:val="24"/>
                <w:szCs w:val="24"/>
              </w:rPr>
              <w:t>istrict</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Hubs</w:t>
            </w:r>
          </w:p>
        </w:tc>
        <w:tc>
          <w:tcPr>
            <w:tcW w:w="3105" w:type="dxa"/>
          </w:tcPr>
          <w:p w:rsidR="00093BEF" w:rsidRPr="00B266F0"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6672A7">
              <w:rPr>
                <w:rFonts w:cstheme="majorHAnsi"/>
                <w:sz w:val="24"/>
                <w:szCs w:val="24"/>
              </w:rPr>
              <w:t>virtual ICollection&lt;</w:t>
            </w:r>
            <w:r>
              <w:rPr>
                <w:rFonts w:cstheme="majorHAnsi"/>
                <w:sz w:val="24"/>
                <w:szCs w:val="24"/>
              </w:rPr>
              <w:t>Hub</w:t>
            </w:r>
            <w:r w:rsidRPr="006672A7">
              <w:rPr>
                <w:rFonts w:cstheme="majorHAnsi"/>
                <w:sz w:val="24"/>
                <w:szCs w:val="24"/>
              </w:rPr>
              <w:t>&gt;</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Hubs</w:t>
            </w:r>
            <w:r w:rsidRPr="00B266F0">
              <w:rPr>
                <w:sz w:val="24"/>
                <w:szCs w:val="24"/>
              </w:rPr>
              <w:t xml:space="preserve"> associate with </w:t>
            </w:r>
            <w:r>
              <w:rPr>
                <w:rFonts w:cstheme="majorHAnsi"/>
                <w:sz w:val="24"/>
                <w:szCs w:val="24"/>
              </w:rPr>
              <w:t>D</w:t>
            </w:r>
            <w:r w:rsidRPr="00B266F0">
              <w:rPr>
                <w:rFonts w:cstheme="majorHAnsi"/>
                <w:sz w:val="24"/>
                <w:szCs w:val="24"/>
              </w:rPr>
              <w:t>istrict</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lastRenderedPageBreak/>
              <w:t>Orders</w:t>
            </w:r>
          </w:p>
        </w:tc>
        <w:tc>
          <w:tcPr>
            <w:tcW w:w="3105" w:type="dxa"/>
          </w:tcPr>
          <w:p w:rsidR="00093BEF" w:rsidRPr="00B266F0"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6672A7">
              <w:rPr>
                <w:rFonts w:cstheme="majorHAnsi"/>
                <w:sz w:val="24"/>
                <w:szCs w:val="24"/>
              </w:rPr>
              <w:t>virtual ICollection&lt;</w:t>
            </w:r>
            <w:r>
              <w:rPr>
                <w:rFonts w:cstheme="majorHAnsi"/>
                <w:sz w:val="24"/>
                <w:szCs w:val="24"/>
              </w:rPr>
              <w:t>Order</w:t>
            </w:r>
            <w:r w:rsidRPr="006672A7">
              <w:rPr>
                <w:rFonts w:cstheme="majorHAnsi"/>
                <w:sz w:val="24"/>
                <w:szCs w:val="24"/>
              </w:rPr>
              <w:t>&gt;</w:t>
            </w:r>
          </w:p>
        </w:tc>
        <w:tc>
          <w:tcPr>
            <w:tcW w:w="305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Order</w:t>
            </w:r>
            <w:r w:rsidRPr="00B266F0">
              <w:rPr>
                <w:sz w:val="24"/>
                <w:szCs w:val="24"/>
              </w:rPr>
              <w:t xml:space="preserve"> associate with </w:t>
            </w:r>
            <w:r>
              <w:rPr>
                <w:rFonts w:cstheme="majorHAnsi"/>
                <w:sz w:val="24"/>
                <w:szCs w:val="24"/>
              </w:rPr>
              <w:t>D</w:t>
            </w:r>
            <w:r w:rsidRPr="00B266F0">
              <w:rPr>
                <w:rFonts w:cstheme="majorHAnsi"/>
                <w:sz w:val="24"/>
                <w:szCs w:val="24"/>
              </w:rPr>
              <w:t>istrict</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Wards</w:t>
            </w:r>
          </w:p>
        </w:tc>
        <w:tc>
          <w:tcPr>
            <w:tcW w:w="3105" w:type="dxa"/>
          </w:tcPr>
          <w:p w:rsidR="00093BEF" w:rsidRPr="00B266F0"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virtual ICollection&lt;Ward&gt;</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sz w:val="24"/>
                <w:szCs w:val="24"/>
              </w:rPr>
              <w:t xml:space="preserve">Ward associate with </w:t>
            </w:r>
            <w:r>
              <w:rPr>
                <w:rFonts w:cstheme="majorHAnsi"/>
                <w:sz w:val="24"/>
                <w:szCs w:val="24"/>
              </w:rPr>
              <w:t>D</w:t>
            </w:r>
            <w:r w:rsidRPr="00B266F0">
              <w:rPr>
                <w:rFonts w:cstheme="majorHAnsi"/>
                <w:sz w:val="24"/>
                <w:szCs w:val="24"/>
              </w:rPr>
              <w:t>istrict</w:t>
            </w:r>
          </w:p>
        </w:tc>
      </w:tr>
    </w:tbl>
    <w:p w:rsidR="00093BEF" w:rsidRPr="00B266F0" w:rsidRDefault="00093BEF" w:rsidP="00093BEF">
      <w:pPr>
        <w:rPr>
          <w:rFonts w:cstheme="majorHAnsi"/>
          <w:sz w:val="24"/>
          <w:szCs w:val="24"/>
        </w:rPr>
      </w:pPr>
    </w:p>
    <w:p w:rsidR="00093BEF" w:rsidRPr="00B266F0" w:rsidRDefault="00093BEF" w:rsidP="00093BEF">
      <w:pPr>
        <w:pStyle w:val="Heading4"/>
        <w:rPr>
          <w:rFonts w:ascii="Calibri" w:hAnsi="Calibri"/>
          <w:sz w:val="24"/>
          <w:szCs w:val="24"/>
        </w:rPr>
      </w:pPr>
      <w:r>
        <w:rPr>
          <w:rFonts w:ascii="Calibri" w:hAnsi="Calibri"/>
          <w:sz w:val="24"/>
          <w:szCs w:val="24"/>
        </w:rPr>
        <w:t>Hub</w:t>
      </w:r>
    </w:p>
    <w:tbl>
      <w:tblPr>
        <w:tblStyle w:val="LightList1"/>
        <w:tblW w:w="0" w:type="auto"/>
        <w:tblLook w:val="04A0" w:firstRow="1" w:lastRow="0" w:firstColumn="1" w:lastColumn="0" w:noHBand="0" w:noVBand="1"/>
      </w:tblPr>
      <w:tblGrid>
        <w:gridCol w:w="3081"/>
        <w:gridCol w:w="3105"/>
        <w:gridCol w:w="3056"/>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rPr>
                <w:rFonts w:cstheme="majorHAnsi"/>
                <w:color w:val="auto"/>
                <w:sz w:val="24"/>
                <w:szCs w:val="24"/>
              </w:rPr>
            </w:pPr>
            <w:r w:rsidRPr="00B266F0">
              <w:rPr>
                <w:rFonts w:cstheme="majorHAnsi"/>
                <w:sz w:val="24"/>
                <w:szCs w:val="24"/>
              </w:rPr>
              <w:t>Field</w:t>
            </w:r>
          </w:p>
        </w:tc>
        <w:tc>
          <w:tcPr>
            <w:tcW w:w="3105"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Type</w:t>
            </w:r>
          </w:p>
        </w:tc>
        <w:tc>
          <w:tcPr>
            <w:tcW w:w="3056"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Hub</w:t>
            </w:r>
            <w:r w:rsidRPr="00B266F0">
              <w:rPr>
                <w:rFonts w:cstheme="majorHAnsi"/>
                <w:sz w:val="24"/>
                <w:szCs w:val="24"/>
              </w:rPr>
              <w:t>Id</w:t>
            </w:r>
          </w:p>
        </w:tc>
        <w:tc>
          <w:tcPr>
            <w:tcW w:w="31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int</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 xml:space="preserve">Unique id of each </w:t>
            </w:r>
            <w:r>
              <w:rPr>
                <w:rFonts w:cstheme="majorHAnsi"/>
                <w:sz w:val="24"/>
                <w:szCs w:val="24"/>
              </w:rPr>
              <w:t>Hub</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Name</w:t>
            </w:r>
          </w:p>
        </w:tc>
        <w:tc>
          <w:tcPr>
            <w:tcW w:w="31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string</w:t>
            </w:r>
          </w:p>
        </w:tc>
        <w:tc>
          <w:tcPr>
            <w:tcW w:w="305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Name of each Hub</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Address</w:t>
            </w:r>
          </w:p>
        </w:tc>
        <w:tc>
          <w:tcPr>
            <w:tcW w:w="31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sz w:val="24"/>
                <w:szCs w:val="24"/>
              </w:rPr>
              <w:t>Address and street name</w:t>
            </w:r>
            <w:r>
              <w:rPr>
                <w:sz w:val="24"/>
                <w:szCs w:val="24"/>
              </w:rPr>
              <w:t xml:space="preserve"> of each Hub</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rPr>
                <w:sz w:val="24"/>
                <w:szCs w:val="24"/>
              </w:rPr>
            </w:pPr>
            <w:r w:rsidRPr="00B266F0">
              <w:rPr>
                <w:sz w:val="24"/>
                <w:szCs w:val="24"/>
              </w:rPr>
              <w:t>WardId</w:t>
            </w:r>
          </w:p>
        </w:tc>
        <w:tc>
          <w:tcPr>
            <w:tcW w:w="31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E3064D">
              <w:rPr>
                <w:sz w:val="24"/>
                <w:szCs w:val="24"/>
              </w:rPr>
              <w:t>Nullable&lt;int&gt;</w:t>
            </w:r>
          </w:p>
        </w:tc>
        <w:tc>
          <w:tcPr>
            <w:tcW w:w="305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 xml:space="preserve">ID of Ward associate with </w:t>
            </w:r>
            <w:r>
              <w:rPr>
                <w:sz w:val="24"/>
                <w:szCs w:val="24"/>
              </w:rPr>
              <w:t>Hub</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rPr>
                <w:sz w:val="24"/>
                <w:szCs w:val="24"/>
              </w:rPr>
            </w:pPr>
            <w:r>
              <w:rPr>
                <w:sz w:val="24"/>
                <w:szCs w:val="24"/>
              </w:rPr>
              <w:t>DistrictId</w:t>
            </w:r>
          </w:p>
        </w:tc>
        <w:tc>
          <w:tcPr>
            <w:tcW w:w="3105" w:type="dxa"/>
          </w:tcPr>
          <w:p w:rsidR="00093BEF" w:rsidRPr="00E3064D"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 of district in each Hub</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rPr>
                <w:sz w:val="24"/>
                <w:szCs w:val="24"/>
              </w:rPr>
            </w:pPr>
            <w:r>
              <w:rPr>
                <w:sz w:val="24"/>
                <w:szCs w:val="24"/>
              </w:rPr>
              <w:t>Latitude</w:t>
            </w:r>
          </w:p>
        </w:tc>
        <w:tc>
          <w:tcPr>
            <w:tcW w:w="31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E3064D">
              <w:rPr>
                <w:sz w:val="24"/>
                <w:szCs w:val="24"/>
              </w:rPr>
              <w:t>Nullable&lt;decimal&gt;</w:t>
            </w:r>
          </w:p>
        </w:tc>
        <w:tc>
          <w:tcPr>
            <w:tcW w:w="305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Latitude of each Customer Address in the map</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rPr>
                <w:sz w:val="24"/>
                <w:szCs w:val="24"/>
              </w:rPr>
            </w:pPr>
            <w:r>
              <w:rPr>
                <w:sz w:val="24"/>
                <w:szCs w:val="24"/>
              </w:rPr>
              <w:t>Longitude</w:t>
            </w:r>
          </w:p>
        </w:tc>
        <w:tc>
          <w:tcPr>
            <w:tcW w:w="31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E3064D">
              <w:rPr>
                <w:sz w:val="24"/>
                <w:szCs w:val="24"/>
              </w:rPr>
              <w:t>Nullable&lt;decimal&gt;</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Longitude of each Customer Address in the map</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81"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IsActive</w:t>
            </w:r>
          </w:p>
        </w:tc>
        <w:tc>
          <w:tcPr>
            <w:tcW w:w="31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bool</w:t>
            </w:r>
          </w:p>
        </w:tc>
        <w:tc>
          <w:tcPr>
            <w:tcW w:w="305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 xml:space="preserve">Status of </w:t>
            </w:r>
            <w:r>
              <w:rPr>
                <w:rFonts w:cstheme="majorHAnsi"/>
                <w:sz w:val="24"/>
                <w:szCs w:val="24"/>
              </w:rPr>
              <w:t>Hub</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rsidR="00093BEF" w:rsidRDefault="00093BEF" w:rsidP="00093BEF">
            <w:pPr>
              <w:tabs>
                <w:tab w:val="left" w:pos="951"/>
              </w:tabs>
              <w:rPr>
                <w:sz w:val="24"/>
                <w:szCs w:val="24"/>
              </w:rPr>
            </w:pPr>
            <w:r>
              <w:rPr>
                <w:sz w:val="24"/>
                <w:szCs w:val="24"/>
              </w:rPr>
              <w:t>District</w:t>
            </w:r>
          </w:p>
        </w:tc>
        <w:tc>
          <w:tcPr>
            <w:tcW w:w="310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sidRPr="00B266F0">
              <w:rPr>
                <w:sz w:val="24"/>
                <w:szCs w:val="24"/>
              </w:rPr>
              <w:t xml:space="preserve">virtual </w:t>
            </w:r>
            <w:r>
              <w:rPr>
                <w:sz w:val="24"/>
                <w:szCs w:val="24"/>
              </w:rPr>
              <w:t>District</w:t>
            </w:r>
          </w:p>
        </w:tc>
        <w:tc>
          <w:tcPr>
            <w:tcW w:w="3056"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District</w:t>
            </w:r>
            <w:r w:rsidRPr="00B266F0">
              <w:rPr>
                <w:sz w:val="24"/>
                <w:szCs w:val="24"/>
              </w:rPr>
              <w:t xml:space="preserve"> associates with </w:t>
            </w:r>
            <w:r>
              <w:rPr>
                <w:sz w:val="24"/>
                <w:szCs w:val="24"/>
              </w:rPr>
              <w:t>Hub</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81" w:type="dxa"/>
          </w:tcPr>
          <w:p w:rsidR="00093BEF" w:rsidRDefault="00093BEF" w:rsidP="00093BEF">
            <w:pPr>
              <w:tabs>
                <w:tab w:val="left" w:pos="951"/>
              </w:tabs>
              <w:rPr>
                <w:sz w:val="24"/>
                <w:szCs w:val="24"/>
              </w:rPr>
            </w:pPr>
            <w:r>
              <w:rPr>
                <w:sz w:val="24"/>
                <w:szCs w:val="24"/>
              </w:rPr>
              <w:t>Ward</w:t>
            </w:r>
          </w:p>
        </w:tc>
        <w:tc>
          <w:tcPr>
            <w:tcW w:w="310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sidRPr="00B266F0">
              <w:rPr>
                <w:sz w:val="24"/>
                <w:szCs w:val="24"/>
              </w:rPr>
              <w:t xml:space="preserve">virtual </w:t>
            </w:r>
            <w:r>
              <w:rPr>
                <w:sz w:val="24"/>
                <w:szCs w:val="24"/>
              </w:rPr>
              <w:t>Ward</w:t>
            </w:r>
          </w:p>
        </w:tc>
        <w:tc>
          <w:tcPr>
            <w:tcW w:w="3056"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Ward</w:t>
            </w:r>
            <w:r w:rsidRPr="00B266F0">
              <w:rPr>
                <w:sz w:val="24"/>
                <w:szCs w:val="24"/>
              </w:rPr>
              <w:t xml:space="preserve"> associates with </w:t>
            </w:r>
            <w:r>
              <w:rPr>
                <w:sz w:val="24"/>
                <w:szCs w:val="24"/>
              </w:rPr>
              <w:t>Hub</w:t>
            </w:r>
          </w:p>
        </w:tc>
      </w:tr>
    </w:tbl>
    <w:p w:rsidR="00093BEF" w:rsidRPr="00B266F0" w:rsidRDefault="00093BEF" w:rsidP="00093BEF">
      <w:pPr>
        <w:rPr>
          <w:rFonts w:cstheme="majorHAnsi"/>
          <w:sz w:val="24"/>
          <w:szCs w:val="24"/>
        </w:rPr>
      </w:pPr>
    </w:p>
    <w:p w:rsidR="00093BEF" w:rsidRPr="00B266F0" w:rsidRDefault="00093BEF" w:rsidP="00093BEF">
      <w:pPr>
        <w:pStyle w:val="Heading4"/>
        <w:rPr>
          <w:rFonts w:ascii="Calibri" w:hAnsi="Calibri"/>
          <w:sz w:val="24"/>
          <w:szCs w:val="24"/>
        </w:rPr>
      </w:pPr>
      <w:r w:rsidRPr="00B266F0">
        <w:rPr>
          <w:rFonts w:ascii="Calibri" w:hAnsi="Calibri"/>
          <w:sz w:val="24"/>
          <w:szCs w:val="24"/>
        </w:rPr>
        <w:t>Item</w:t>
      </w:r>
    </w:p>
    <w:tbl>
      <w:tblPr>
        <w:tblStyle w:val="LightList1"/>
        <w:tblW w:w="0" w:type="auto"/>
        <w:tblLook w:val="04A0" w:firstRow="1" w:lastRow="0" w:firstColumn="1" w:lastColumn="0" w:noHBand="0" w:noVBand="1"/>
      </w:tblPr>
      <w:tblGrid>
        <w:gridCol w:w="3102"/>
        <w:gridCol w:w="3055"/>
        <w:gridCol w:w="3085"/>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rPr>
                <w:rFonts w:cstheme="majorHAnsi"/>
                <w:color w:val="auto"/>
                <w:sz w:val="24"/>
                <w:szCs w:val="24"/>
              </w:rPr>
            </w:pPr>
            <w:r w:rsidRPr="00B266F0">
              <w:rPr>
                <w:rFonts w:cstheme="majorHAnsi"/>
                <w:sz w:val="24"/>
                <w:szCs w:val="24"/>
              </w:rPr>
              <w:t>Field</w:t>
            </w:r>
          </w:p>
        </w:tc>
        <w:tc>
          <w:tcPr>
            <w:tcW w:w="3055"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Type</w:t>
            </w:r>
          </w:p>
        </w:tc>
        <w:tc>
          <w:tcPr>
            <w:tcW w:w="3085"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ItemId</w:t>
            </w:r>
          </w:p>
        </w:tc>
        <w:tc>
          <w:tcPr>
            <w:tcW w:w="305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int</w:t>
            </w:r>
          </w:p>
        </w:tc>
        <w:tc>
          <w:tcPr>
            <w:tcW w:w="308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Unique id of each item</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OrderId</w:t>
            </w:r>
          </w:p>
        </w:tc>
        <w:tc>
          <w:tcPr>
            <w:tcW w:w="305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int</w:t>
            </w:r>
          </w:p>
        </w:tc>
        <w:tc>
          <w:tcPr>
            <w:tcW w:w="308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Unique id of each order</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Name</w:t>
            </w:r>
          </w:p>
        </w:tc>
        <w:tc>
          <w:tcPr>
            <w:tcW w:w="305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8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Name of items</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Quantity</w:t>
            </w:r>
          </w:p>
        </w:tc>
        <w:tc>
          <w:tcPr>
            <w:tcW w:w="305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int</w:t>
            </w:r>
          </w:p>
        </w:tc>
        <w:tc>
          <w:tcPr>
            <w:tcW w:w="308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Quantity of each item</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IsFragile</w:t>
            </w:r>
          </w:p>
        </w:tc>
        <w:tc>
          <w:tcPr>
            <w:tcW w:w="305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bool</w:t>
            </w:r>
          </w:p>
        </w:tc>
        <w:tc>
          <w:tcPr>
            <w:tcW w:w="308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It is fragile or not?</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HasHighValue</w:t>
            </w:r>
          </w:p>
        </w:tc>
        <w:tc>
          <w:tcPr>
            <w:tcW w:w="305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bool</w:t>
            </w:r>
          </w:p>
        </w:tc>
        <w:tc>
          <w:tcPr>
            <w:tcW w:w="308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It has high value or not?</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lastRenderedPageBreak/>
              <w:t>Size</w:t>
            </w:r>
          </w:p>
        </w:tc>
        <w:tc>
          <w:tcPr>
            <w:tcW w:w="305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8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Size of item</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Weight</w:t>
            </w:r>
          </w:p>
        </w:tc>
        <w:tc>
          <w:tcPr>
            <w:tcW w:w="305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8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Weight of item</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Note</w:t>
            </w:r>
          </w:p>
        </w:tc>
        <w:tc>
          <w:tcPr>
            <w:tcW w:w="305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85"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Comment about items</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Order</w:t>
            </w:r>
          </w:p>
        </w:tc>
        <w:tc>
          <w:tcPr>
            <w:tcW w:w="3055" w:type="dxa"/>
          </w:tcPr>
          <w:p w:rsidR="00093BEF" w:rsidRPr="00B266F0"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virtual Order</w:t>
            </w:r>
          </w:p>
        </w:tc>
        <w:tc>
          <w:tcPr>
            <w:tcW w:w="3085"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Order associate with item</w:t>
            </w:r>
          </w:p>
        </w:tc>
      </w:tr>
    </w:tbl>
    <w:p w:rsidR="00093BEF" w:rsidRPr="00B266F0" w:rsidRDefault="00093BEF" w:rsidP="00093BEF">
      <w:pPr>
        <w:rPr>
          <w:rFonts w:cstheme="majorHAnsi"/>
          <w:sz w:val="24"/>
          <w:szCs w:val="24"/>
        </w:rPr>
      </w:pPr>
    </w:p>
    <w:p w:rsidR="00093BEF" w:rsidRPr="00B266F0" w:rsidRDefault="00093BEF" w:rsidP="00093BEF">
      <w:pPr>
        <w:pStyle w:val="Heading4"/>
        <w:rPr>
          <w:rFonts w:ascii="Calibri" w:hAnsi="Calibri"/>
          <w:sz w:val="24"/>
          <w:szCs w:val="24"/>
        </w:rPr>
      </w:pPr>
      <w:r w:rsidRPr="00B266F0">
        <w:rPr>
          <w:rFonts w:ascii="Calibri" w:hAnsi="Calibri"/>
          <w:sz w:val="24"/>
          <w:szCs w:val="24"/>
        </w:rPr>
        <w:t>Order</w:t>
      </w:r>
      <w:r>
        <w:rPr>
          <w:rFonts w:ascii="Calibri" w:hAnsi="Calibri"/>
          <w:sz w:val="24"/>
          <w:szCs w:val="24"/>
        </w:rPr>
        <w:t xml:space="preserve"> </w:t>
      </w:r>
      <w:r w:rsidRPr="00B266F0">
        <w:rPr>
          <w:rFonts w:ascii="Calibri" w:hAnsi="Calibri"/>
          <w:sz w:val="24"/>
          <w:szCs w:val="24"/>
        </w:rPr>
        <w:t>Payment</w:t>
      </w:r>
      <w:r>
        <w:rPr>
          <w:rFonts w:ascii="Calibri" w:hAnsi="Calibri"/>
          <w:sz w:val="24"/>
          <w:szCs w:val="24"/>
        </w:rPr>
        <w:t xml:space="preserve"> </w:t>
      </w:r>
      <w:r w:rsidRPr="00B266F0">
        <w:rPr>
          <w:rFonts w:ascii="Calibri" w:hAnsi="Calibri"/>
          <w:sz w:val="24"/>
          <w:szCs w:val="24"/>
        </w:rPr>
        <w:t>Type</w:t>
      </w:r>
    </w:p>
    <w:tbl>
      <w:tblPr>
        <w:tblStyle w:val="LightList1"/>
        <w:tblW w:w="0" w:type="auto"/>
        <w:tblLook w:val="04A0" w:firstRow="1" w:lastRow="0" w:firstColumn="1" w:lastColumn="0" w:noHBand="0" w:noVBand="1"/>
      </w:tblPr>
      <w:tblGrid>
        <w:gridCol w:w="3102"/>
        <w:gridCol w:w="3102"/>
        <w:gridCol w:w="3038"/>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rPr>
                <w:rFonts w:cstheme="majorHAnsi"/>
                <w:color w:val="auto"/>
                <w:sz w:val="24"/>
                <w:szCs w:val="24"/>
              </w:rPr>
            </w:pPr>
            <w:r w:rsidRPr="00B266F0">
              <w:rPr>
                <w:rFonts w:cstheme="majorHAnsi"/>
                <w:sz w:val="24"/>
                <w:szCs w:val="24"/>
              </w:rPr>
              <w:t>Field</w:t>
            </w:r>
          </w:p>
        </w:tc>
        <w:tc>
          <w:tcPr>
            <w:tcW w:w="3102"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Type</w:t>
            </w:r>
          </w:p>
        </w:tc>
        <w:tc>
          <w:tcPr>
            <w:tcW w:w="3038"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OrderPaymentTypeId</w:t>
            </w:r>
          </w:p>
        </w:tc>
        <w:tc>
          <w:tcPr>
            <w:tcW w:w="3102"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int</w:t>
            </w:r>
          </w:p>
        </w:tc>
        <w:tc>
          <w:tcPr>
            <w:tcW w:w="3038"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Unique id of each order payment type</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Name</w:t>
            </w:r>
          </w:p>
        </w:tc>
        <w:tc>
          <w:tcPr>
            <w:tcW w:w="3102"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38"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Name of order payment type</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Description</w:t>
            </w:r>
          </w:p>
        </w:tc>
        <w:tc>
          <w:tcPr>
            <w:tcW w:w="3102"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3038"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bCs/>
                <w:sz w:val="24"/>
                <w:szCs w:val="24"/>
              </w:rPr>
              <w:t>Describe about order payment type</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IsActive</w:t>
            </w:r>
          </w:p>
        </w:tc>
        <w:tc>
          <w:tcPr>
            <w:tcW w:w="3102"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bool</w:t>
            </w:r>
          </w:p>
        </w:tc>
        <w:tc>
          <w:tcPr>
            <w:tcW w:w="3038"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Status of order payment type</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Orders</w:t>
            </w:r>
          </w:p>
        </w:tc>
        <w:tc>
          <w:tcPr>
            <w:tcW w:w="3102" w:type="dxa"/>
          </w:tcPr>
          <w:p w:rsidR="00093BEF" w:rsidRPr="00B266F0"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virtual ICollection&lt;Order&gt;</w:t>
            </w:r>
          </w:p>
        </w:tc>
        <w:tc>
          <w:tcPr>
            <w:tcW w:w="3038"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sz w:val="24"/>
                <w:szCs w:val="24"/>
              </w:rPr>
              <w:t xml:space="preserve">Order associate with </w:t>
            </w:r>
            <w:r w:rsidRPr="00B266F0">
              <w:rPr>
                <w:rFonts w:cstheme="majorHAnsi"/>
                <w:sz w:val="24"/>
                <w:szCs w:val="24"/>
              </w:rPr>
              <w:t>order payment type</w:t>
            </w:r>
          </w:p>
        </w:tc>
      </w:tr>
    </w:tbl>
    <w:p w:rsidR="00093BEF" w:rsidRPr="00B266F0" w:rsidRDefault="00093BEF" w:rsidP="00093BEF">
      <w:pPr>
        <w:rPr>
          <w:rFonts w:cstheme="majorHAnsi"/>
          <w:sz w:val="24"/>
          <w:szCs w:val="24"/>
        </w:rPr>
      </w:pPr>
    </w:p>
    <w:p w:rsidR="00093BEF" w:rsidRPr="00B266F0" w:rsidRDefault="00093BEF" w:rsidP="00093BEF">
      <w:pPr>
        <w:pStyle w:val="Heading4"/>
        <w:rPr>
          <w:rFonts w:ascii="Calibri" w:hAnsi="Calibri"/>
          <w:sz w:val="24"/>
          <w:szCs w:val="24"/>
        </w:rPr>
      </w:pPr>
      <w:r w:rsidRPr="00B266F0">
        <w:rPr>
          <w:rFonts w:ascii="Calibri" w:hAnsi="Calibri"/>
          <w:sz w:val="24"/>
          <w:szCs w:val="24"/>
        </w:rPr>
        <w:t>User</w:t>
      </w:r>
      <w:r>
        <w:rPr>
          <w:rFonts w:ascii="Calibri" w:hAnsi="Calibri"/>
          <w:sz w:val="24"/>
          <w:szCs w:val="24"/>
        </w:rPr>
        <w:t xml:space="preserve"> </w:t>
      </w:r>
      <w:r w:rsidRPr="00B266F0">
        <w:rPr>
          <w:rFonts w:ascii="Calibri" w:hAnsi="Calibri"/>
          <w:sz w:val="24"/>
          <w:szCs w:val="24"/>
        </w:rPr>
        <w:t>Info</w:t>
      </w:r>
    </w:p>
    <w:tbl>
      <w:tblPr>
        <w:tblStyle w:val="LightList1"/>
        <w:tblW w:w="0" w:type="auto"/>
        <w:tblLook w:val="04A0" w:firstRow="1" w:lastRow="0" w:firstColumn="1" w:lastColumn="0" w:noHBand="0" w:noVBand="1"/>
      </w:tblPr>
      <w:tblGrid>
        <w:gridCol w:w="2986"/>
        <w:gridCol w:w="3412"/>
        <w:gridCol w:w="2844"/>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6" w:type="dxa"/>
          </w:tcPr>
          <w:p w:rsidR="00093BEF" w:rsidRPr="00B266F0" w:rsidRDefault="00093BEF" w:rsidP="00093BEF">
            <w:pPr>
              <w:rPr>
                <w:rFonts w:cstheme="majorHAnsi"/>
                <w:color w:val="auto"/>
                <w:sz w:val="24"/>
                <w:szCs w:val="24"/>
              </w:rPr>
            </w:pPr>
            <w:r w:rsidRPr="00B266F0">
              <w:rPr>
                <w:rFonts w:cstheme="majorHAnsi"/>
                <w:sz w:val="24"/>
                <w:szCs w:val="24"/>
              </w:rPr>
              <w:t>Field</w:t>
            </w:r>
          </w:p>
        </w:tc>
        <w:tc>
          <w:tcPr>
            <w:tcW w:w="3412"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Type</w:t>
            </w:r>
          </w:p>
        </w:tc>
        <w:tc>
          <w:tcPr>
            <w:tcW w:w="2844"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6"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UserId</w:t>
            </w:r>
          </w:p>
        </w:tc>
        <w:tc>
          <w:tcPr>
            <w:tcW w:w="3412"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C138DA">
              <w:rPr>
                <w:rFonts w:cstheme="majorHAnsi"/>
                <w:sz w:val="24"/>
                <w:szCs w:val="24"/>
              </w:rPr>
              <w:t>System.Guid</w:t>
            </w:r>
          </w:p>
        </w:tc>
        <w:tc>
          <w:tcPr>
            <w:tcW w:w="2844"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 xml:space="preserve">Unique id of each </w:t>
            </w:r>
            <w:r>
              <w:rPr>
                <w:rFonts w:cstheme="majorHAnsi"/>
                <w:sz w:val="24"/>
                <w:szCs w:val="24"/>
              </w:rPr>
              <w:t>User</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2986"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FullName</w:t>
            </w:r>
          </w:p>
        </w:tc>
        <w:tc>
          <w:tcPr>
            <w:tcW w:w="3412"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string</w:t>
            </w:r>
          </w:p>
        </w:tc>
        <w:tc>
          <w:tcPr>
            <w:tcW w:w="2844"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Full name of each user</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6"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Customer</w:t>
            </w:r>
          </w:p>
        </w:tc>
        <w:tc>
          <w:tcPr>
            <w:tcW w:w="3412"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C138DA">
              <w:rPr>
                <w:rFonts w:cstheme="majorHAnsi"/>
                <w:sz w:val="24"/>
                <w:szCs w:val="24"/>
              </w:rPr>
              <w:t>virtual Customer</w:t>
            </w:r>
          </w:p>
        </w:tc>
        <w:tc>
          <w:tcPr>
            <w:tcW w:w="2844"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Customer</w:t>
            </w:r>
            <w:r w:rsidRPr="00B266F0">
              <w:rPr>
                <w:rFonts w:cstheme="majorHAnsi"/>
                <w:sz w:val="24"/>
                <w:szCs w:val="24"/>
              </w:rPr>
              <w:t xml:space="preserve"> associate with </w:t>
            </w:r>
            <w:r>
              <w:rPr>
                <w:rFonts w:cstheme="majorHAnsi"/>
                <w:sz w:val="24"/>
                <w:szCs w:val="24"/>
              </w:rPr>
              <w:t>UserInfo</w:t>
            </w:r>
          </w:p>
        </w:tc>
      </w:tr>
    </w:tbl>
    <w:p w:rsidR="00093BEF" w:rsidRPr="00B266F0" w:rsidRDefault="00093BEF" w:rsidP="00093BEF">
      <w:pPr>
        <w:rPr>
          <w:rFonts w:cstheme="majorHAnsi"/>
          <w:sz w:val="24"/>
          <w:szCs w:val="24"/>
        </w:rPr>
      </w:pPr>
    </w:p>
    <w:p w:rsidR="00093BEF" w:rsidRPr="00B266F0" w:rsidRDefault="00093BEF" w:rsidP="00093BEF">
      <w:pPr>
        <w:pStyle w:val="Heading4"/>
        <w:rPr>
          <w:rFonts w:ascii="Calibri" w:hAnsi="Calibri"/>
          <w:sz w:val="24"/>
          <w:szCs w:val="24"/>
        </w:rPr>
      </w:pPr>
      <w:r w:rsidRPr="00B266F0">
        <w:rPr>
          <w:rFonts w:ascii="Calibri" w:hAnsi="Calibri"/>
          <w:sz w:val="24"/>
          <w:szCs w:val="24"/>
        </w:rPr>
        <w:t>Ward</w:t>
      </w:r>
    </w:p>
    <w:tbl>
      <w:tblPr>
        <w:tblStyle w:val="LightList1"/>
        <w:tblW w:w="0" w:type="auto"/>
        <w:tblLook w:val="04A0" w:firstRow="1" w:lastRow="0" w:firstColumn="1" w:lastColumn="0" w:noHBand="0" w:noVBand="1"/>
      </w:tblPr>
      <w:tblGrid>
        <w:gridCol w:w="3017"/>
        <w:gridCol w:w="3419"/>
        <w:gridCol w:w="2901"/>
      </w:tblGrid>
      <w:tr w:rsidR="00093BEF" w:rsidRPr="00B266F0"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7" w:type="dxa"/>
          </w:tcPr>
          <w:p w:rsidR="00093BEF" w:rsidRPr="00B266F0" w:rsidRDefault="00093BEF" w:rsidP="00093BEF">
            <w:pPr>
              <w:rPr>
                <w:rFonts w:cstheme="majorHAnsi"/>
                <w:color w:val="auto"/>
                <w:sz w:val="24"/>
                <w:szCs w:val="24"/>
              </w:rPr>
            </w:pPr>
            <w:r w:rsidRPr="00B266F0">
              <w:rPr>
                <w:rFonts w:cstheme="majorHAnsi"/>
                <w:sz w:val="24"/>
                <w:szCs w:val="24"/>
              </w:rPr>
              <w:t>Field</w:t>
            </w:r>
          </w:p>
        </w:tc>
        <w:tc>
          <w:tcPr>
            <w:tcW w:w="3419"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Type</w:t>
            </w:r>
          </w:p>
        </w:tc>
        <w:tc>
          <w:tcPr>
            <w:tcW w:w="2901" w:type="dxa"/>
          </w:tcPr>
          <w:p w:rsidR="00093BEF" w:rsidRPr="00B266F0"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sz w:val="24"/>
                <w:szCs w:val="24"/>
              </w:rPr>
            </w:pPr>
            <w:r w:rsidRPr="00B266F0">
              <w:rPr>
                <w:rFonts w:cstheme="majorHAnsi"/>
                <w:sz w:val="24"/>
                <w:szCs w:val="24"/>
              </w:rPr>
              <w:t>Description</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7"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WardId</w:t>
            </w:r>
          </w:p>
        </w:tc>
        <w:tc>
          <w:tcPr>
            <w:tcW w:w="341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int</w:t>
            </w:r>
          </w:p>
        </w:tc>
        <w:tc>
          <w:tcPr>
            <w:tcW w:w="290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 xml:space="preserve">Unique id of each </w:t>
            </w:r>
            <w:r>
              <w:rPr>
                <w:rFonts w:cstheme="majorHAnsi"/>
                <w:sz w:val="24"/>
                <w:szCs w:val="24"/>
              </w:rPr>
              <w:t>W</w:t>
            </w:r>
            <w:r w:rsidRPr="00B266F0">
              <w:rPr>
                <w:rFonts w:cstheme="majorHAnsi"/>
                <w:sz w:val="24"/>
                <w:szCs w:val="24"/>
              </w:rPr>
              <w:t>ard</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17"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DistrictId</w:t>
            </w:r>
          </w:p>
        </w:tc>
        <w:tc>
          <w:tcPr>
            <w:tcW w:w="341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int</w:t>
            </w:r>
          </w:p>
        </w:tc>
        <w:tc>
          <w:tcPr>
            <w:tcW w:w="290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 xml:space="preserve">Unique id of each </w:t>
            </w:r>
            <w:r>
              <w:rPr>
                <w:rFonts w:cstheme="majorHAnsi"/>
                <w:sz w:val="24"/>
                <w:szCs w:val="24"/>
              </w:rPr>
              <w:t>D</w:t>
            </w:r>
            <w:r w:rsidRPr="00B266F0">
              <w:rPr>
                <w:rFonts w:cstheme="majorHAnsi"/>
                <w:sz w:val="24"/>
                <w:szCs w:val="24"/>
              </w:rPr>
              <w:t>istrict</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7"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lastRenderedPageBreak/>
              <w:t>Name</w:t>
            </w:r>
          </w:p>
        </w:tc>
        <w:tc>
          <w:tcPr>
            <w:tcW w:w="3419"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string</w:t>
            </w:r>
          </w:p>
        </w:tc>
        <w:tc>
          <w:tcPr>
            <w:tcW w:w="290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 xml:space="preserve">Name of </w:t>
            </w:r>
            <w:r>
              <w:rPr>
                <w:rFonts w:cstheme="majorHAnsi"/>
                <w:sz w:val="24"/>
                <w:szCs w:val="24"/>
              </w:rPr>
              <w:t>W</w:t>
            </w:r>
            <w:r w:rsidRPr="00B266F0">
              <w:rPr>
                <w:rFonts w:cstheme="majorHAnsi"/>
                <w:sz w:val="24"/>
                <w:szCs w:val="24"/>
              </w:rPr>
              <w:t>ard</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17"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IsActive</w:t>
            </w:r>
          </w:p>
        </w:tc>
        <w:tc>
          <w:tcPr>
            <w:tcW w:w="3419"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bool</w:t>
            </w:r>
          </w:p>
        </w:tc>
        <w:tc>
          <w:tcPr>
            <w:tcW w:w="290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 xml:space="preserve">Status of </w:t>
            </w:r>
            <w:r>
              <w:rPr>
                <w:rFonts w:cstheme="majorHAnsi"/>
                <w:sz w:val="24"/>
                <w:szCs w:val="24"/>
              </w:rPr>
              <w:t>W</w:t>
            </w:r>
            <w:r w:rsidRPr="00B266F0">
              <w:rPr>
                <w:rFonts w:cstheme="majorHAnsi"/>
                <w:sz w:val="24"/>
                <w:szCs w:val="24"/>
              </w:rPr>
              <w:t>ard</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7"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CustomerAddresses</w:t>
            </w:r>
          </w:p>
        </w:tc>
        <w:tc>
          <w:tcPr>
            <w:tcW w:w="3419" w:type="dxa"/>
          </w:tcPr>
          <w:p w:rsidR="00093BEF" w:rsidRPr="00B266F0"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rFonts w:cstheme="majorHAnsi"/>
                <w:sz w:val="24"/>
                <w:szCs w:val="24"/>
              </w:rPr>
              <w:t>virtual ICollection&lt;CustomerAddress&gt;</w:t>
            </w:r>
          </w:p>
        </w:tc>
        <w:tc>
          <w:tcPr>
            <w:tcW w:w="290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B266F0">
              <w:rPr>
                <w:sz w:val="24"/>
                <w:szCs w:val="24"/>
              </w:rPr>
              <w:t xml:space="preserve">Customer address associate with </w:t>
            </w:r>
            <w:r>
              <w:rPr>
                <w:rFonts w:cstheme="majorHAnsi"/>
                <w:sz w:val="24"/>
                <w:szCs w:val="24"/>
              </w:rPr>
              <w:t>W</w:t>
            </w:r>
            <w:r w:rsidRPr="00B266F0">
              <w:rPr>
                <w:rFonts w:cstheme="majorHAnsi"/>
                <w:sz w:val="24"/>
                <w:szCs w:val="24"/>
              </w:rPr>
              <w:t>ard</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17"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District</w:t>
            </w:r>
          </w:p>
        </w:tc>
        <w:tc>
          <w:tcPr>
            <w:tcW w:w="3419" w:type="dxa"/>
          </w:tcPr>
          <w:p w:rsidR="00093BEF" w:rsidRPr="00B266F0"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virtual District</w:t>
            </w:r>
          </w:p>
        </w:tc>
        <w:tc>
          <w:tcPr>
            <w:tcW w:w="290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 xml:space="preserve">District associate with </w:t>
            </w:r>
            <w:r>
              <w:rPr>
                <w:rFonts w:cstheme="majorHAnsi"/>
                <w:sz w:val="24"/>
                <w:szCs w:val="24"/>
              </w:rPr>
              <w:t>W</w:t>
            </w:r>
            <w:r w:rsidRPr="00B266F0">
              <w:rPr>
                <w:rFonts w:cstheme="majorHAnsi"/>
                <w:sz w:val="24"/>
                <w:szCs w:val="24"/>
              </w:rPr>
              <w:t>ard</w:t>
            </w:r>
          </w:p>
        </w:tc>
      </w:tr>
      <w:tr w:rsidR="00093BEF" w:rsidRPr="00B266F0"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7" w:type="dxa"/>
          </w:tcPr>
          <w:p w:rsidR="00093BEF" w:rsidRPr="00B266F0" w:rsidRDefault="00093BEF" w:rsidP="00093BEF">
            <w:pPr>
              <w:autoSpaceDE w:val="0"/>
              <w:autoSpaceDN w:val="0"/>
              <w:adjustRightInd w:val="0"/>
              <w:rPr>
                <w:rFonts w:cstheme="majorHAnsi"/>
                <w:sz w:val="24"/>
                <w:szCs w:val="24"/>
              </w:rPr>
            </w:pPr>
            <w:r>
              <w:rPr>
                <w:rFonts w:cstheme="majorHAnsi"/>
                <w:sz w:val="24"/>
                <w:szCs w:val="24"/>
              </w:rPr>
              <w:t>Hubs</w:t>
            </w:r>
          </w:p>
        </w:tc>
        <w:tc>
          <w:tcPr>
            <w:tcW w:w="3419" w:type="dxa"/>
          </w:tcPr>
          <w:p w:rsidR="00093BEF" w:rsidRPr="00B266F0"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C138DA">
              <w:rPr>
                <w:rFonts w:cstheme="majorHAnsi"/>
                <w:sz w:val="24"/>
                <w:szCs w:val="24"/>
              </w:rPr>
              <w:t>virtual ICollection&lt;Hub&gt;</w:t>
            </w:r>
          </w:p>
        </w:tc>
        <w:tc>
          <w:tcPr>
            <w:tcW w:w="2901" w:type="dxa"/>
          </w:tcPr>
          <w:p w:rsidR="00093BEF" w:rsidRPr="00B266F0" w:rsidRDefault="00093BEF" w:rsidP="00093BE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Hubs</w:t>
            </w:r>
            <w:r w:rsidRPr="00B266F0">
              <w:rPr>
                <w:sz w:val="24"/>
                <w:szCs w:val="24"/>
              </w:rPr>
              <w:t xml:space="preserve"> associate with </w:t>
            </w:r>
            <w:r>
              <w:rPr>
                <w:rFonts w:cstheme="majorHAnsi"/>
                <w:sz w:val="24"/>
                <w:szCs w:val="24"/>
              </w:rPr>
              <w:t>W</w:t>
            </w:r>
            <w:r w:rsidRPr="00B266F0">
              <w:rPr>
                <w:rFonts w:cstheme="majorHAnsi"/>
                <w:sz w:val="24"/>
                <w:szCs w:val="24"/>
              </w:rPr>
              <w:t>ard</w:t>
            </w:r>
          </w:p>
        </w:tc>
      </w:tr>
      <w:tr w:rsidR="00093BEF" w:rsidRPr="00B266F0" w:rsidTr="00093BEF">
        <w:tc>
          <w:tcPr>
            <w:cnfStyle w:val="001000000000" w:firstRow="0" w:lastRow="0" w:firstColumn="1" w:lastColumn="0" w:oddVBand="0" w:evenVBand="0" w:oddHBand="0" w:evenHBand="0" w:firstRowFirstColumn="0" w:firstRowLastColumn="0" w:lastRowFirstColumn="0" w:lastRowLastColumn="0"/>
            <w:tcW w:w="3017" w:type="dxa"/>
          </w:tcPr>
          <w:p w:rsidR="00093BEF" w:rsidRPr="00B266F0" w:rsidRDefault="00093BEF" w:rsidP="00093BEF">
            <w:pPr>
              <w:autoSpaceDE w:val="0"/>
              <w:autoSpaceDN w:val="0"/>
              <w:adjustRightInd w:val="0"/>
              <w:rPr>
                <w:rFonts w:cstheme="majorHAnsi"/>
                <w:sz w:val="24"/>
                <w:szCs w:val="24"/>
              </w:rPr>
            </w:pPr>
            <w:r w:rsidRPr="00B266F0">
              <w:rPr>
                <w:rFonts w:cstheme="majorHAnsi"/>
                <w:sz w:val="24"/>
                <w:szCs w:val="24"/>
              </w:rPr>
              <w:t>Orders</w:t>
            </w:r>
          </w:p>
        </w:tc>
        <w:tc>
          <w:tcPr>
            <w:tcW w:w="3419" w:type="dxa"/>
          </w:tcPr>
          <w:p w:rsidR="00093BEF" w:rsidRPr="00B266F0"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rFonts w:cstheme="majorHAnsi"/>
                <w:sz w:val="24"/>
                <w:szCs w:val="24"/>
              </w:rPr>
              <w:t>virtual ICollection&lt;Order&gt;</w:t>
            </w:r>
          </w:p>
        </w:tc>
        <w:tc>
          <w:tcPr>
            <w:tcW w:w="2901" w:type="dxa"/>
          </w:tcPr>
          <w:p w:rsidR="00093BEF" w:rsidRPr="00B266F0"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B266F0">
              <w:rPr>
                <w:sz w:val="24"/>
                <w:szCs w:val="24"/>
              </w:rPr>
              <w:t xml:space="preserve">Order associate with </w:t>
            </w:r>
            <w:r>
              <w:rPr>
                <w:rFonts w:cstheme="majorHAnsi"/>
                <w:sz w:val="24"/>
                <w:szCs w:val="24"/>
              </w:rPr>
              <w:t>W</w:t>
            </w:r>
            <w:r w:rsidRPr="00B266F0">
              <w:rPr>
                <w:rFonts w:cstheme="majorHAnsi"/>
                <w:sz w:val="24"/>
                <w:szCs w:val="24"/>
              </w:rPr>
              <w:t>ard</w:t>
            </w:r>
          </w:p>
        </w:tc>
      </w:tr>
    </w:tbl>
    <w:p w:rsidR="00093BEF" w:rsidRPr="00B266F0" w:rsidRDefault="00093BEF" w:rsidP="00093BEF">
      <w:pPr>
        <w:rPr>
          <w:sz w:val="24"/>
          <w:szCs w:val="24"/>
        </w:rPr>
      </w:pPr>
    </w:p>
    <w:p w:rsidR="00093BEF" w:rsidRPr="00370063" w:rsidRDefault="00093BEF" w:rsidP="00093BEF">
      <w:pPr>
        <w:pStyle w:val="Heading4"/>
        <w:rPr>
          <w:rFonts w:ascii="Calibri" w:hAnsi="Calibri"/>
          <w:lang w:val="vi-VN"/>
        </w:rPr>
      </w:pPr>
      <w:r w:rsidRPr="00370063">
        <w:rPr>
          <w:rFonts w:ascii="Calibri" w:hAnsi="Calibri"/>
          <w:lang w:val="vi-VN"/>
        </w:rPr>
        <w:t>Order</w:t>
      </w:r>
    </w:p>
    <w:tbl>
      <w:tblPr>
        <w:tblStyle w:val="LightList"/>
        <w:tblW w:w="0" w:type="auto"/>
        <w:tblLayout w:type="fixed"/>
        <w:tblLook w:val="04A0" w:firstRow="1" w:lastRow="0" w:firstColumn="1" w:lastColumn="0" w:noHBand="0" w:noVBand="1"/>
      </w:tblPr>
      <w:tblGrid>
        <w:gridCol w:w="3528"/>
        <w:gridCol w:w="2970"/>
        <w:gridCol w:w="2978"/>
      </w:tblGrid>
      <w:tr w:rsidR="00093BEF" w:rsidRPr="00CA67C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rPr>
                <w:rFonts w:cstheme="majorHAnsi"/>
                <w:color w:val="auto"/>
                <w:lang w:val="vi-VN"/>
              </w:rPr>
            </w:pPr>
            <w:r w:rsidRPr="00CA67C1">
              <w:rPr>
                <w:rFonts w:cstheme="majorHAnsi"/>
                <w:lang w:val="vi-VN"/>
              </w:rPr>
              <w:t>Field</w:t>
            </w:r>
          </w:p>
        </w:tc>
        <w:tc>
          <w:tcPr>
            <w:tcW w:w="2970" w:type="dxa"/>
          </w:tcPr>
          <w:p w:rsidR="00093BEF" w:rsidRPr="00CA67C1"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lang w:val="vi-VN"/>
              </w:rPr>
            </w:pPr>
            <w:r w:rsidRPr="00CA67C1">
              <w:rPr>
                <w:rFonts w:cstheme="majorHAnsi"/>
                <w:lang w:val="vi-VN"/>
              </w:rPr>
              <w:t>Type</w:t>
            </w:r>
          </w:p>
        </w:tc>
        <w:tc>
          <w:tcPr>
            <w:tcW w:w="2978" w:type="dxa"/>
          </w:tcPr>
          <w:p w:rsidR="00093BEF" w:rsidRPr="00CA67C1" w:rsidRDefault="00093BEF" w:rsidP="00093BEF">
            <w:pPr>
              <w:cnfStyle w:val="100000000000" w:firstRow="1" w:lastRow="0" w:firstColumn="0" w:lastColumn="0" w:oddVBand="0" w:evenVBand="0" w:oddHBand="0" w:evenHBand="0" w:firstRowFirstColumn="0" w:firstRowLastColumn="0" w:lastRowFirstColumn="0" w:lastRowLastColumn="0"/>
              <w:rPr>
                <w:rFonts w:cstheme="majorHAnsi"/>
                <w:color w:val="auto"/>
                <w:lang w:val="vi-VN"/>
              </w:rPr>
            </w:pPr>
            <w:r w:rsidRPr="00CA67C1">
              <w:rPr>
                <w:rFonts w:cstheme="majorHAnsi"/>
                <w:lang w:val="vi-VN"/>
              </w:rPr>
              <w:t>Description</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OrderId</w:t>
            </w:r>
          </w:p>
        </w:tc>
        <w:tc>
          <w:tcPr>
            <w:tcW w:w="2970"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int</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rPr>
              <w:t>Unique id of each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RequestId</w:t>
            </w:r>
          </w:p>
        </w:tc>
        <w:tc>
          <w:tcPr>
            <w:tcW w:w="2970"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int</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rPr>
              <w:t>Id of the request that the order belong to</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DeliveryOptionId</w:t>
            </w:r>
          </w:p>
        </w:tc>
        <w:tc>
          <w:tcPr>
            <w:tcW w:w="2970"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int</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rPr>
              <w:t>Id of the Delivery Option that apply to this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OrderPaymentTypeId</w:t>
            </w:r>
          </w:p>
        </w:tc>
        <w:tc>
          <w:tcPr>
            <w:tcW w:w="2970"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int</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rPr>
              <w:t>Id of the Order Payment Type that apply to this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Delivery</w:t>
            </w:r>
            <w:r w:rsidRPr="00CA67C1">
              <w:rPr>
                <w:rFonts w:cstheme="majorHAnsi"/>
              </w:rPr>
              <w:t>Plan</w:t>
            </w:r>
            <w:r w:rsidRPr="00CA67C1">
              <w:rPr>
                <w:rFonts w:cstheme="majorHAnsi"/>
                <w:lang w:val="vi-VN"/>
              </w:rPr>
              <w:t>Id</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Nullable&lt;int&gt;</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rPr>
              <w:t>Id of the Delivery Plan that the order belong to</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DueDate</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Nullable&lt;DateTime&gt;</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Deadline for the order to be delivered</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CollectedDate</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Nullable&lt;DateTime&gt;</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Date of collection</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DeliveryDate</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Nullable&lt;DateTime&gt;</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Date of delivery</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ReceiverName</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string</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Name of the receiver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ReceiverPhone</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string</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Phone number of the receiver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ReceiverAddress</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string</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Address of the receiver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ReceiverAddressWardId</w:t>
            </w:r>
          </w:p>
        </w:tc>
        <w:tc>
          <w:tcPr>
            <w:tcW w:w="2970"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Nullable&lt;int&gt;</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rPr>
              <w:t>Id of the ward that the receiver address belong to</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ReceiverAddress</w:t>
            </w:r>
            <w:r w:rsidRPr="00CA67C1">
              <w:rPr>
                <w:rFonts w:cstheme="majorHAnsi"/>
              </w:rPr>
              <w:t>District</w:t>
            </w:r>
            <w:r w:rsidRPr="00CA67C1">
              <w:rPr>
                <w:rFonts w:cstheme="majorHAnsi"/>
                <w:lang w:val="vi-VN"/>
              </w:rPr>
              <w:t>Id</w:t>
            </w:r>
          </w:p>
        </w:tc>
        <w:tc>
          <w:tcPr>
            <w:tcW w:w="2970"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int</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rPr>
              <w:t xml:space="preserve">Id of the district that the </w:t>
            </w:r>
            <w:r w:rsidRPr="00CA67C1">
              <w:rPr>
                <w:rFonts w:cstheme="majorHAnsi"/>
              </w:rPr>
              <w:lastRenderedPageBreak/>
              <w:t>receiver address belong to</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lastRenderedPageBreak/>
              <w:t>AmountToBeCollectedFromReceiver</w:t>
            </w:r>
          </w:p>
        </w:tc>
        <w:tc>
          <w:tcPr>
            <w:tcW w:w="2970"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int</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The amount to be collected from receiver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Latitude</w:t>
            </w:r>
          </w:p>
        </w:tc>
        <w:tc>
          <w:tcPr>
            <w:tcW w:w="2970"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Nullable&lt;int&gt;</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Latitude of the receiver address</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Longitude</w:t>
            </w:r>
          </w:p>
        </w:tc>
        <w:tc>
          <w:tcPr>
            <w:tcW w:w="2970"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Nullable&lt;int&gt;</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Longitude of the receiver address</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Fee</w:t>
            </w:r>
          </w:p>
        </w:tc>
        <w:tc>
          <w:tcPr>
            <w:tcW w:w="2970"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Nullable&lt;int&gt;</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Amount of fee to be charged for the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OrderStatus</w:t>
            </w:r>
          </w:p>
        </w:tc>
        <w:tc>
          <w:tcPr>
            <w:tcW w:w="2970"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int</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Status Id of the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Note</w:t>
            </w:r>
          </w:p>
        </w:tc>
        <w:tc>
          <w:tcPr>
            <w:tcW w:w="2970"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string</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Comment about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Request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virtual CollectionRequest</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Request associate with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lang w:val="vi-VN"/>
              </w:rPr>
              <w:t>Delivery</w:t>
            </w:r>
            <w:r w:rsidRPr="00CA67C1">
              <w:rPr>
                <w:rFonts w:cstheme="majorHAnsi"/>
              </w:rPr>
              <w:t>Plan</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virtual Delivery</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Delivery Plan associate with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DeliveryOption</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virtual DeliveryOption</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Delivery option associate with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Items</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virtual ICollection&lt;Item&gt;</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t xml:space="preserve">Item associate with </w:t>
            </w:r>
            <w:r w:rsidRPr="00CA67C1">
              <w:rPr>
                <w:rFonts w:cstheme="majorHAnsi"/>
              </w:rPr>
              <w:t>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Ward</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virtual Ward</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Ward associate with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District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virtual District</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District associate with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OrderPaymentType</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lang w:val="vi-VN"/>
              </w:rPr>
              <w:t>virtual OrderPaymentType</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Order payment type associate with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Status</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lang w:val="vi-VN"/>
              </w:rPr>
              <w:t>OrderStatus</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Status of the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FullAddress</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string</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Full address of the receiver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AddToRequest(HDMSEntities context, Request request)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Add the order to a request</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Approve(HDMSEntities context, DateTime dueDate, int fee)</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Approve and set due date, fee to the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Reject(HDMSEntities context)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Reject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Disapprove(HDMSEntities context)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Disapprove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Cancel(HDMSEntities context)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Cancel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lastRenderedPageBreak/>
              <w:t>Cancel(HDMSEntities context, bool commit)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Cancel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CustomerCancel(HDMSEntities context)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Cancel order by customer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CustomerCancel(HDMSEntities context, bool commit)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Cancel order by customer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MarkAsCollected(HDMSEntities context)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Mark order as collected</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MarkAsCollected(HDMSEntities context, bool commit)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lang w:val="vi-VN"/>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Mark order as collected</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MarkAsDelivered(HDMSEntities context, List&lt;Order&gt; orders)</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lang w:val="vi-VN"/>
              </w:rPr>
            </w:pPr>
            <w:r w:rsidRPr="00CA67C1">
              <w:rPr>
                <w:rFonts w:cstheme="majorHAnsi"/>
              </w:rPr>
              <w:t>static 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Mark orders as delivered</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MarkAsDelivered(HDMSEntities context)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Mark order as delivered</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MarkAsDelivered(HDMSEntities context, bool commit)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Mark order as delivered</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MarkAsReturned(HDMSEntities context)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Mark order as returned</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AddToDeliveryPlan(HDMSEntities context, DeliveryPlan deliveryPlan)</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Add order to delivery plan</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AddToDeliveryPlan(HDMSEntities context, DeliveryPlan deliveryPlan, bool commit)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Add order to delivery plan</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Delete(HDMSEntities context)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Delete order</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Delete(HDMSEntities context, bool commit)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Delete order</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AddToDeliveryPlan(HDMSEntities context, DeliveryPlan deliveryPlan, List&lt;Order&gt; orders)</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static 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Add orders to delivery plan</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AddToDeliveryPlan(HDMSEntities context, DeliveryPlan deliveryPlan, List&lt;Order&gt; orders, bool commit)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static 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Add orders to delivery plan</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RemoveFromDeliveryPlan(HDMSEntities context, List&lt;Order&gt; orders)</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static 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Remove orders from delivery plan</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lastRenderedPageBreak/>
              <w:t>RemoveFromDeliveryPlan(HDMSEntities context)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Remove order from delivery plan</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RemoveFromDeliveryPlan(HDMSEntities context, bool commit)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Remove order from delivery plan</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lang w:val="vi-VN"/>
              </w:rPr>
            </w:pPr>
            <w:r w:rsidRPr="00CA67C1">
              <w:rPr>
                <w:rFonts w:cstheme="majorHAnsi"/>
                <w:lang w:val="vi-VN"/>
              </w:rPr>
              <w:t>UpdateLocation(HDMSEntities context,  decimal latitude, decimal longitude)</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Update location of the receiver address</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BackToDraft(HDMSEntities context)</w:t>
            </w:r>
          </w:p>
        </w:tc>
        <w:tc>
          <w:tcPr>
            <w:tcW w:w="2970" w:type="dxa"/>
          </w:tcPr>
          <w:p w:rsidR="00093BEF" w:rsidRPr="00CA67C1"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rPr>
                <w:rFonts w:cstheme="majorHAnsi"/>
              </w:rPr>
            </w:pPr>
            <w:r w:rsidRPr="00CA67C1">
              <w:rPr>
                <w:rFonts w:cstheme="majorHAnsi"/>
              </w:rPr>
              <w:t>Switch order back to draft</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3528" w:type="dxa"/>
          </w:tcPr>
          <w:p w:rsidR="00093BEF" w:rsidRPr="00CA67C1" w:rsidRDefault="00093BEF" w:rsidP="00093BEF">
            <w:pPr>
              <w:autoSpaceDE w:val="0"/>
              <w:autoSpaceDN w:val="0"/>
              <w:adjustRightInd w:val="0"/>
              <w:rPr>
                <w:rFonts w:cstheme="majorHAnsi"/>
              </w:rPr>
            </w:pPr>
            <w:r w:rsidRPr="00CA67C1">
              <w:rPr>
                <w:rFonts w:cstheme="majorHAnsi"/>
              </w:rPr>
              <w:t>BackToDraft(HDMSEntities context, bool commit)</w:t>
            </w:r>
          </w:p>
        </w:tc>
        <w:tc>
          <w:tcPr>
            <w:tcW w:w="2970" w:type="dxa"/>
          </w:tcPr>
          <w:p w:rsidR="00093BEF" w:rsidRPr="00CA67C1"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bool</w:t>
            </w:r>
          </w:p>
        </w:tc>
        <w:tc>
          <w:tcPr>
            <w:tcW w:w="2978"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rPr>
                <w:rFonts w:cstheme="majorHAnsi"/>
              </w:rPr>
            </w:pPr>
            <w:r w:rsidRPr="00CA67C1">
              <w:rPr>
                <w:rFonts w:cstheme="majorHAnsi"/>
              </w:rPr>
              <w:t>Switch order back to draft</w:t>
            </w:r>
          </w:p>
        </w:tc>
      </w:tr>
    </w:tbl>
    <w:p w:rsidR="00093BEF" w:rsidRDefault="00093BEF" w:rsidP="00093BEF"/>
    <w:p w:rsidR="00093BEF" w:rsidRPr="00CA67C1" w:rsidRDefault="00093BEF" w:rsidP="00093BEF">
      <w:pPr>
        <w:pStyle w:val="Heading4"/>
        <w:rPr>
          <w:rFonts w:ascii="Calibri" w:hAnsi="Calibri"/>
        </w:rPr>
      </w:pPr>
      <w:r>
        <w:rPr>
          <w:rFonts w:ascii="Calibri" w:hAnsi="Calibri"/>
        </w:rPr>
        <w:t>Request</w:t>
      </w:r>
    </w:p>
    <w:tbl>
      <w:tblPr>
        <w:tblStyle w:val="LightList"/>
        <w:tblW w:w="0" w:type="auto"/>
        <w:tblLook w:val="04A0" w:firstRow="1" w:lastRow="0" w:firstColumn="1" w:lastColumn="0" w:noHBand="0" w:noVBand="1"/>
      </w:tblPr>
      <w:tblGrid>
        <w:gridCol w:w="4076"/>
        <w:gridCol w:w="2856"/>
        <w:gridCol w:w="2644"/>
      </w:tblGrid>
      <w:tr w:rsidR="00093BEF" w:rsidRPr="00CA67C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rPr>
                <w:color w:val="auto"/>
              </w:rPr>
              <w:t>Field</w:t>
            </w:r>
          </w:p>
        </w:tc>
        <w:tc>
          <w:tcPr>
            <w:tcW w:w="2856" w:type="dxa"/>
          </w:tcPr>
          <w:p w:rsidR="00093BEF" w:rsidRPr="00CA67C1" w:rsidRDefault="00093BEF" w:rsidP="00093BEF">
            <w:pPr>
              <w:cnfStyle w:val="100000000000" w:firstRow="1" w:lastRow="0" w:firstColumn="0" w:lastColumn="0" w:oddVBand="0" w:evenVBand="0" w:oddHBand="0" w:evenHBand="0" w:firstRowFirstColumn="0" w:firstRowLastColumn="0" w:lastRowFirstColumn="0" w:lastRowLastColumn="0"/>
            </w:pPr>
            <w:r w:rsidRPr="00CA67C1">
              <w:rPr>
                <w:color w:val="auto"/>
              </w:rPr>
              <w:t>Type</w:t>
            </w:r>
          </w:p>
        </w:tc>
        <w:tc>
          <w:tcPr>
            <w:tcW w:w="2644" w:type="dxa"/>
          </w:tcPr>
          <w:p w:rsidR="00093BEF" w:rsidRPr="00CA67C1" w:rsidRDefault="00093BEF" w:rsidP="00093BEF">
            <w:pPr>
              <w:cnfStyle w:val="100000000000" w:firstRow="1" w:lastRow="0" w:firstColumn="0" w:lastColumn="0" w:oddVBand="0" w:evenVBand="0" w:oddHBand="0" w:evenHBand="0" w:firstRowFirstColumn="0" w:firstRowLastColumn="0" w:lastRowFirstColumn="0" w:lastRowLastColumn="0"/>
            </w:pPr>
            <w:r w:rsidRPr="00CA67C1">
              <w:rPr>
                <w:color w:val="auto"/>
              </w:rPr>
              <w:t>Description</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RequestId</w:t>
            </w:r>
          </w:p>
        </w:tc>
        <w:tc>
          <w:tcPr>
            <w:tcW w:w="2856"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int</w:t>
            </w:r>
          </w:p>
        </w:tc>
        <w:tc>
          <w:tcPr>
            <w:tcW w:w="2644"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Unique ID of each Request</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CreatedByUserId</w:t>
            </w:r>
          </w:p>
        </w:tc>
        <w:tc>
          <w:tcPr>
            <w:tcW w:w="2856"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Guid</w:t>
            </w:r>
          </w:p>
        </w:tc>
        <w:tc>
          <w:tcPr>
            <w:tcW w:w="2644"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t>Id of the user that create the request</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CustomerId</w:t>
            </w:r>
          </w:p>
        </w:tc>
        <w:tc>
          <w:tcPr>
            <w:tcW w:w="2856"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int</w:t>
            </w:r>
          </w:p>
        </w:tc>
        <w:tc>
          <w:tcPr>
            <w:tcW w:w="2644"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ID of Customer associates with Collection Request</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CollectionAddressId</w:t>
            </w:r>
          </w:p>
        </w:tc>
        <w:tc>
          <w:tcPr>
            <w:tcW w:w="2856"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int</w:t>
            </w:r>
          </w:p>
        </w:tc>
        <w:tc>
          <w:tcPr>
            <w:tcW w:w="2644"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ID of address where goods will be collected</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RequestedDate</w:t>
            </w:r>
          </w:p>
        </w:tc>
        <w:tc>
          <w:tcPr>
            <w:tcW w:w="2856"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Nullable&lt;DateTime&gt;</w:t>
            </w:r>
          </w:p>
        </w:tc>
        <w:tc>
          <w:tcPr>
            <w:tcW w:w="2644"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Date Collection Request was created</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Collection</w:t>
            </w:r>
            <w:r>
              <w:t>Plan</w:t>
            </w:r>
            <w:r w:rsidRPr="00CA67C1">
              <w:t>Id</w:t>
            </w:r>
          </w:p>
        </w:tc>
        <w:tc>
          <w:tcPr>
            <w:tcW w:w="2856"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Nullable&lt;int&gt;</w:t>
            </w:r>
          </w:p>
        </w:tc>
        <w:tc>
          <w:tcPr>
            <w:tcW w:w="2644"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ID of Collection</w:t>
            </w:r>
            <w:r>
              <w:t xml:space="preserve"> Plan</w:t>
            </w:r>
            <w:r w:rsidRPr="00CA67C1">
              <w:t xml:space="preserve"> associates with Collection Request</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RequestStatus</w:t>
            </w:r>
          </w:p>
        </w:tc>
        <w:tc>
          <w:tcPr>
            <w:tcW w:w="2856"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int</w:t>
            </w:r>
          </w:p>
        </w:tc>
        <w:tc>
          <w:tcPr>
            <w:tcW w:w="2644"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Status of</w:t>
            </w:r>
            <w:r>
              <w:t xml:space="preserve"> the</w:t>
            </w:r>
            <w:r w:rsidRPr="00CA67C1">
              <w:t xml:space="preserve"> Request</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pPr>
              <w:tabs>
                <w:tab w:val="left" w:pos="951"/>
              </w:tabs>
            </w:pPr>
            <w:r>
              <w:t>Note</w:t>
            </w:r>
          </w:p>
        </w:tc>
        <w:tc>
          <w:tcPr>
            <w:tcW w:w="2856"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string</w:t>
            </w:r>
          </w:p>
        </w:tc>
        <w:tc>
          <w:tcPr>
            <w:tcW w:w="2644"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Optional information</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Collection</w:t>
            </w:r>
            <w:r>
              <w:t>Plan</w:t>
            </w:r>
          </w:p>
        </w:tc>
        <w:tc>
          <w:tcPr>
            <w:tcW w:w="2856"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virtual Collection</w:t>
            </w:r>
          </w:p>
        </w:tc>
        <w:tc>
          <w:tcPr>
            <w:tcW w:w="2644"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Collection</w:t>
            </w:r>
            <w:r>
              <w:t xml:space="preserve"> plan</w:t>
            </w:r>
            <w:r w:rsidRPr="00CA67C1">
              <w:t xml:space="preserve"> associates with Collection Request</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Customer</w:t>
            </w:r>
          </w:p>
        </w:tc>
        <w:tc>
          <w:tcPr>
            <w:tcW w:w="2856"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virtual Customer</w:t>
            </w:r>
          </w:p>
        </w:tc>
        <w:tc>
          <w:tcPr>
            <w:tcW w:w="2644"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Customer associates with Collection Request</w:t>
            </w:r>
          </w:p>
        </w:tc>
      </w:tr>
      <w:tr w:rsidR="00093BEF" w:rsidRPr="00CA67C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t>CustomerAddress</w:t>
            </w:r>
          </w:p>
        </w:tc>
        <w:tc>
          <w:tcPr>
            <w:tcW w:w="2856"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virtual CustomerAddress</w:t>
            </w:r>
          </w:p>
        </w:tc>
        <w:tc>
          <w:tcPr>
            <w:tcW w:w="2644" w:type="dxa"/>
          </w:tcPr>
          <w:p w:rsidR="00093BEF" w:rsidRPr="00CA67C1" w:rsidRDefault="00093BEF" w:rsidP="00093BEF">
            <w:pPr>
              <w:cnfStyle w:val="000000100000" w:firstRow="0" w:lastRow="0" w:firstColumn="0" w:lastColumn="0" w:oddVBand="0" w:evenVBand="0" w:oddHBand="1" w:evenHBand="0" w:firstRowFirstColumn="0" w:firstRowLastColumn="0" w:lastRowFirstColumn="0" w:lastRowLastColumn="0"/>
            </w:pPr>
            <w:r w:rsidRPr="00CA67C1">
              <w:t xml:space="preserve">Customer Address associates with Collection </w:t>
            </w:r>
            <w:r w:rsidRPr="00CA67C1">
              <w:lastRenderedPageBreak/>
              <w:t>Request</w:t>
            </w:r>
          </w:p>
        </w:tc>
      </w:tr>
      <w:tr w:rsidR="00093BEF" w:rsidRPr="00CA67C1"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CA67C1" w:rsidRDefault="00093BEF" w:rsidP="00093BEF">
            <w:r w:rsidRPr="00CA67C1">
              <w:lastRenderedPageBreak/>
              <w:t>Orders</w:t>
            </w:r>
          </w:p>
        </w:tc>
        <w:tc>
          <w:tcPr>
            <w:tcW w:w="2856"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virtual ICollection&lt;Order&gt;</w:t>
            </w:r>
          </w:p>
        </w:tc>
        <w:tc>
          <w:tcPr>
            <w:tcW w:w="2644" w:type="dxa"/>
          </w:tcPr>
          <w:p w:rsidR="00093BEF" w:rsidRPr="00CA67C1" w:rsidRDefault="00093BEF" w:rsidP="00093BEF">
            <w:pPr>
              <w:cnfStyle w:val="000000000000" w:firstRow="0" w:lastRow="0" w:firstColumn="0" w:lastColumn="0" w:oddVBand="0" w:evenVBand="0" w:oddHBand="0" w:evenHBand="0" w:firstRowFirstColumn="0" w:firstRowLastColumn="0" w:lastRowFirstColumn="0" w:lastRowLastColumn="0"/>
            </w:pPr>
            <w:r w:rsidRPr="00CA67C1">
              <w:t>Orders associate with each Collection Request</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2506F8">
              <w:t>Status</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rsidRPr="002506F8">
              <w:t>RequestStatus</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Status of the Request</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B04EB5">
              <w:t>CollectionAddress</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string</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Collection address of the request</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B04EB5">
              <w:t>TotalFee</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int</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Total fee of orders in the request</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B04EB5">
              <w:t>TotalAmountToBeCollected</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int</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Total amount to collect of orders in the request</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2506F8">
              <w:t>NumberOfItems</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int</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Number of items in the request</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2506F8">
              <w:t>ValidOrders</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rsidRPr="002506F8">
              <w:t>List&lt;Order&gt;</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Valid orders of the request at a specific time</w:t>
            </w:r>
          </w:p>
        </w:tc>
      </w:tr>
      <w:tr w:rsidR="00093BEF" w:rsidRPr="00370063"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370063" w:rsidRDefault="00093BEF" w:rsidP="00093BEF">
            <w:r w:rsidRPr="00520D32">
              <w:t>AddToCollectionPlan(HDMSEntities context, CollectionPlan collectionPlan, List&lt;Request&gt; requests)</w:t>
            </w:r>
          </w:p>
        </w:tc>
        <w:tc>
          <w:tcPr>
            <w:tcW w:w="2856" w:type="dxa"/>
          </w:tcPr>
          <w:p w:rsidR="00093BEF" w:rsidRPr="00370063" w:rsidRDefault="00093BEF" w:rsidP="00093BEF">
            <w:pPr>
              <w:cnfStyle w:val="000000100000" w:firstRow="0" w:lastRow="0" w:firstColumn="0" w:lastColumn="0" w:oddVBand="0" w:evenVBand="0" w:oddHBand="1" w:evenHBand="0" w:firstRowFirstColumn="0" w:firstRowLastColumn="0" w:lastRowFirstColumn="0" w:lastRowLastColumn="0"/>
            </w:pPr>
            <w:r w:rsidRPr="00520D32">
              <w:t>static bool</w:t>
            </w:r>
          </w:p>
        </w:tc>
        <w:tc>
          <w:tcPr>
            <w:tcW w:w="2644" w:type="dxa"/>
          </w:tcPr>
          <w:p w:rsidR="00093BEF" w:rsidRPr="00370063" w:rsidRDefault="00093BEF" w:rsidP="00093BEF">
            <w:pPr>
              <w:cnfStyle w:val="000000100000" w:firstRow="0" w:lastRow="0" w:firstColumn="0" w:lastColumn="0" w:oddVBand="0" w:evenVBand="0" w:oddHBand="1" w:evenHBand="0" w:firstRowFirstColumn="0" w:firstRowLastColumn="0" w:lastRowFirstColumn="0" w:lastRowLastColumn="0"/>
            </w:pPr>
            <w:r>
              <w:t>Add requests to a collection plan</w:t>
            </w:r>
          </w:p>
        </w:tc>
      </w:tr>
      <w:tr w:rsidR="00093BEF" w:rsidRPr="00370063"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370063" w:rsidRDefault="00093BEF" w:rsidP="00093BEF">
            <w:r w:rsidRPr="00520D32">
              <w:t>AddToCollectionPlan(HDMSEntities context, CollectionPlan collectionPlan, bool commit)</w:t>
            </w:r>
          </w:p>
        </w:tc>
        <w:tc>
          <w:tcPr>
            <w:tcW w:w="2856" w:type="dxa"/>
          </w:tcPr>
          <w:p w:rsidR="00093BEF" w:rsidRPr="00370063" w:rsidRDefault="00093BEF" w:rsidP="00093BEF">
            <w:pPr>
              <w:cnfStyle w:val="000000000000" w:firstRow="0" w:lastRow="0" w:firstColumn="0" w:lastColumn="0" w:oddVBand="0" w:evenVBand="0" w:oddHBand="0" w:evenHBand="0" w:firstRowFirstColumn="0" w:firstRowLastColumn="0" w:lastRowFirstColumn="0" w:lastRowLastColumn="0"/>
            </w:pPr>
            <w:r w:rsidRPr="00520D32">
              <w:t>bool</w:t>
            </w:r>
          </w:p>
        </w:tc>
        <w:tc>
          <w:tcPr>
            <w:tcW w:w="2644" w:type="dxa"/>
          </w:tcPr>
          <w:p w:rsidR="00093BEF" w:rsidRPr="00370063" w:rsidRDefault="00093BEF" w:rsidP="00093BEF">
            <w:pPr>
              <w:cnfStyle w:val="000000000000" w:firstRow="0" w:lastRow="0" w:firstColumn="0" w:lastColumn="0" w:oddVBand="0" w:evenVBand="0" w:oddHBand="0" w:evenHBand="0" w:firstRowFirstColumn="0" w:firstRowLastColumn="0" w:lastRowFirstColumn="0" w:lastRowLastColumn="0"/>
            </w:pPr>
            <w:r>
              <w:t>Add request to a collection plan</w:t>
            </w:r>
          </w:p>
        </w:tc>
      </w:tr>
      <w:tr w:rsidR="00093BEF" w:rsidRPr="00370063"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370063" w:rsidRDefault="00093BEF" w:rsidP="00093BEF">
            <w:r w:rsidRPr="007A4220">
              <w:t>RemoveFromCollectionPlan(HDMSEntities context, List&lt;Request&gt; requests)</w:t>
            </w:r>
          </w:p>
        </w:tc>
        <w:tc>
          <w:tcPr>
            <w:tcW w:w="2856" w:type="dxa"/>
          </w:tcPr>
          <w:p w:rsidR="00093BEF" w:rsidRPr="00370063" w:rsidRDefault="00093BEF" w:rsidP="00093BEF">
            <w:pPr>
              <w:cnfStyle w:val="000000100000" w:firstRow="0" w:lastRow="0" w:firstColumn="0" w:lastColumn="0" w:oddVBand="0" w:evenVBand="0" w:oddHBand="1" w:evenHBand="0" w:firstRowFirstColumn="0" w:firstRowLastColumn="0" w:lastRowFirstColumn="0" w:lastRowLastColumn="0"/>
            </w:pPr>
            <w:r w:rsidRPr="00520D32">
              <w:t>static bool</w:t>
            </w:r>
          </w:p>
        </w:tc>
        <w:tc>
          <w:tcPr>
            <w:tcW w:w="2644" w:type="dxa"/>
          </w:tcPr>
          <w:p w:rsidR="00093BEF" w:rsidRPr="00370063" w:rsidRDefault="00093BEF" w:rsidP="00093BEF">
            <w:pPr>
              <w:cnfStyle w:val="000000100000" w:firstRow="0" w:lastRow="0" w:firstColumn="0" w:lastColumn="0" w:oddVBand="0" w:evenVBand="0" w:oddHBand="1" w:evenHBand="0" w:firstRowFirstColumn="0" w:firstRowLastColumn="0" w:lastRowFirstColumn="0" w:lastRowLastColumn="0"/>
            </w:pPr>
            <w:r>
              <w:t>Remove requests from a collection plan</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RemoveFromCollectionPlan(HDMSEntities context)</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bool</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Remove request from a collection plan</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RemoveFromCollectionPlan(HDMSEntities context, bool commit)</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bool</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Remove request from a collection plan</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Create(HDMSEntities context)</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bool</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Create new request</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Confirm(HDMSEntities context)</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bool</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Submit request fro</w:t>
            </w:r>
            <w:r w:rsidRPr="008A62FB">
              <w:t>m</w:t>
            </w:r>
            <w:r w:rsidRPr="00913B68">
              <w:t xml:space="preserve"> </w:t>
            </w:r>
            <w:r>
              <w:t>processing</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Approve(HDMSEntities context)</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bool</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Approve request</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Reject(HDMSEntities context)</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bool</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Reject request</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Cancel(HDMSEntities context)</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bool</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Cancel request</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lastRenderedPageBreak/>
              <w:t>Cancel(HDMSEntities context, bool commit)</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bool</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Cancel request</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CustomerCancel(HDMSEntities context)</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bool</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Cancel request by customer</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CustomerCancel(HDMSEntities context, bool commit)</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bool</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Cancel request by customer</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MarkAsCollected(HDMSEntities context, List&lt;Request&gt; requests)</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static bool</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Mark requests as collected</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MarkAsCollected(HDMSEntities context)</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bool</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Mark request as collected</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MarkAsCollected(HDMSEntities context, bool commit)</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bool</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Mark request as collected</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Delete(HDMSEntities context)</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bool</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Delete request</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Delete(HDMSEntities context, bool commit)</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bool</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Delete request</w:t>
            </w:r>
          </w:p>
        </w:tc>
      </w:tr>
      <w:tr w:rsidR="00093BEF" w:rsidRPr="002506F8"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BackToDraft(HDMSEntities context)</w:t>
            </w:r>
          </w:p>
        </w:tc>
        <w:tc>
          <w:tcPr>
            <w:tcW w:w="2856"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bool</w:t>
            </w:r>
          </w:p>
        </w:tc>
        <w:tc>
          <w:tcPr>
            <w:tcW w:w="2644" w:type="dxa"/>
          </w:tcPr>
          <w:p w:rsidR="00093BEF" w:rsidRPr="002506F8" w:rsidRDefault="00093BEF" w:rsidP="00093BEF">
            <w:pPr>
              <w:cnfStyle w:val="000000100000" w:firstRow="0" w:lastRow="0" w:firstColumn="0" w:lastColumn="0" w:oddVBand="0" w:evenVBand="0" w:oddHBand="1" w:evenHBand="0" w:firstRowFirstColumn="0" w:firstRowLastColumn="0" w:lastRowFirstColumn="0" w:lastRowLastColumn="0"/>
            </w:pPr>
            <w:r>
              <w:t>Switch request back to draft</w:t>
            </w:r>
          </w:p>
        </w:tc>
      </w:tr>
      <w:tr w:rsidR="00093BEF" w:rsidRPr="002506F8" w:rsidTr="00093BEF">
        <w:tc>
          <w:tcPr>
            <w:cnfStyle w:val="001000000000" w:firstRow="0" w:lastRow="0" w:firstColumn="1" w:lastColumn="0" w:oddVBand="0" w:evenVBand="0" w:oddHBand="0" w:evenHBand="0" w:firstRowFirstColumn="0" w:firstRowLastColumn="0" w:lastRowFirstColumn="0" w:lastRowLastColumn="0"/>
            <w:tcW w:w="4076" w:type="dxa"/>
          </w:tcPr>
          <w:p w:rsidR="00093BEF" w:rsidRPr="002506F8" w:rsidRDefault="00093BEF" w:rsidP="00093BEF">
            <w:r w:rsidRPr="007A4220">
              <w:t>BackToDraft(HDMSEntities context, bool commit)</w:t>
            </w:r>
          </w:p>
        </w:tc>
        <w:tc>
          <w:tcPr>
            <w:tcW w:w="2856"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bool</w:t>
            </w:r>
          </w:p>
        </w:tc>
        <w:tc>
          <w:tcPr>
            <w:tcW w:w="2644" w:type="dxa"/>
          </w:tcPr>
          <w:p w:rsidR="00093BEF" w:rsidRPr="002506F8" w:rsidRDefault="00093BEF" w:rsidP="00093BEF">
            <w:pPr>
              <w:cnfStyle w:val="000000000000" w:firstRow="0" w:lastRow="0" w:firstColumn="0" w:lastColumn="0" w:oddVBand="0" w:evenVBand="0" w:oddHBand="0" w:evenHBand="0" w:firstRowFirstColumn="0" w:firstRowLastColumn="0" w:lastRowFirstColumn="0" w:lastRowLastColumn="0"/>
            </w:pPr>
            <w:r>
              <w:t>Switch request back to draft</w:t>
            </w:r>
          </w:p>
        </w:tc>
      </w:tr>
    </w:tbl>
    <w:p w:rsidR="00093BEF" w:rsidRDefault="00093BEF" w:rsidP="00093BEF">
      <w:pPr>
        <w:rPr>
          <w:sz w:val="24"/>
        </w:rPr>
      </w:pPr>
    </w:p>
    <w:p w:rsidR="00093BEF" w:rsidRPr="000D750F" w:rsidRDefault="00093BEF" w:rsidP="00093BEF">
      <w:pPr>
        <w:pStyle w:val="Heading4"/>
        <w:rPr>
          <w:rFonts w:ascii="Calibri" w:hAnsi="Calibri"/>
        </w:rPr>
      </w:pPr>
      <w:r w:rsidRPr="000D750F">
        <w:rPr>
          <w:rFonts w:ascii="Calibri" w:hAnsi="Calibri"/>
        </w:rPr>
        <w:t>CollectionPlan</w:t>
      </w:r>
    </w:p>
    <w:tbl>
      <w:tblPr>
        <w:tblStyle w:val="LightList"/>
        <w:tblW w:w="0" w:type="auto"/>
        <w:tblLook w:val="04A0" w:firstRow="1" w:lastRow="0" w:firstColumn="1" w:lastColumn="0" w:noHBand="0" w:noVBand="1"/>
      </w:tblPr>
      <w:tblGrid>
        <w:gridCol w:w="3102"/>
        <w:gridCol w:w="3179"/>
        <w:gridCol w:w="3056"/>
      </w:tblGrid>
      <w:tr w:rsidR="00093BEF" w:rsidRPr="000D750F"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rPr>
                <w:color w:val="auto"/>
              </w:rPr>
              <w:t>Field</w:t>
            </w:r>
          </w:p>
        </w:tc>
        <w:tc>
          <w:tcPr>
            <w:tcW w:w="3179" w:type="dxa"/>
          </w:tcPr>
          <w:p w:rsidR="00093BEF" w:rsidRPr="000D750F" w:rsidRDefault="00093BEF" w:rsidP="00093BEF">
            <w:pPr>
              <w:cnfStyle w:val="100000000000" w:firstRow="1" w:lastRow="0" w:firstColumn="0" w:lastColumn="0" w:oddVBand="0" w:evenVBand="0" w:oddHBand="0" w:evenHBand="0" w:firstRowFirstColumn="0" w:firstRowLastColumn="0" w:lastRowFirstColumn="0" w:lastRowLastColumn="0"/>
            </w:pPr>
            <w:r w:rsidRPr="000D750F">
              <w:rPr>
                <w:color w:val="auto"/>
              </w:rPr>
              <w:t>Type</w:t>
            </w:r>
          </w:p>
        </w:tc>
        <w:tc>
          <w:tcPr>
            <w:tcW w:w="3056" w:type="dxa"/>
          </w:tcPr>
          <w:p w:rsidR="00093BEF" w:rsidRPr="000D750F" w:rsidRDefault="00093BEF" w:rsidP="00093BEF">
            <w:pPr>
              <w:cnfStyle w:val="100000000000" w:firstRow="1" w:lastRow="0" w:firstColumn="0" w:lastColumn="0" w:oddVBand="0" w:evenVBand="0" w:oddHBand="0" w:evenHBand="0" w:firstRowFirstColumn="0" w:firstRowLastColumn="0" w:lastRowFirstColumn="0" w:lastRowLastColumn="0"/>
            </w:pPr>
            <w:r w:rsidRPr="000D750F">
              <w:rPr>
                <w:color w:val="auto"/>
              </w:rPr>
              <w:t>Description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CollectionPlanId</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int</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Unique ID of each Collection Plan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CreatedDate</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DateTime</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Date collection was created</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CreatedByUserId</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Guid</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ID of User created Collection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AssignedDeliveryStaffId</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Nullable&lt;Guid&gt;</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ID of assigned staff</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FinishedDate</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Nullable&lt;DateTime&gt;</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Finished date</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CollectionPlanStatus</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int</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Status id of Collection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pPr>
              <w:tabs>
                <w:tab w:val="left" w:pos="951"/>
              </w:tabs>
            </w:pPr>
            <w:r w:rsidRPr="000D750F">
              <w:t>Note</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string</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Note</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Requests</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virtual ICollection&lt;Request&gt;</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Requests that are included in the Collection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lastRenderedPageBreak/>
              <w:t>CollectionOrder</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string</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Order of the collection locations</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Status</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CollectionPlanStatus</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Current status of collection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CreatedByUserInfo</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UserInfo</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User that created the collection plan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AssignedUserInfo</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UserInfo</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User that is assigned to the collection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CreatedByUser</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MembershipUser</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User that created the collection plan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AssignedUser</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MembershipUser</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User that is assigned to the collection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Create(HDMSEntities context, int[] requestIds)</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bool</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Create new Collection Plan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Cancel(HDMSEntities context)</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bool</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Cancel the collection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MarkAsFinished(HDMSEntities context, bool removeUncollectedRequests)</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bool</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Mark the collection plan as finished</w:t>
            </w:r>
          </w:p>
        </w:tc>
      </w:tr>
    </w:tbl>
    <w:p w:rsidR="00093BEF" w:rsidRPr="000D750F" w:rsidRDefault="00093BEF" w:rsidP="00093BEF">
      <w:pPr>
        <w:pStyle w:val="Heading4"/>
        <w:rPr>
          <w:rFonts w:ascii="Calibri" w:hAnsi="Calibri"/>
          <w:lang w:val="vi-VN"/>
        </w:rPr>
      </w:pPr>
    </w:p>
    <w:p w:rsidR="00093BEF" w:rsidRPr="000D750F" w:rsidRDefault="00093BEF" w:rsidP="00093BEF">
      <w:pPr>
        <w:rPr>
          <w:rFonts w:eastAsiaTheme="majorEastAsia" w:cstheme="majorBidi"/>
          <w:color w:val="4F81BD" w:themeColor="accent1"/>
          <w:lang w:val="vi-VN"/>
        </w:rPr>
      </w:pPr>
    </w:p>
    <w:p w:rsidR="00093BEF" w:rsidRPr="000D750F" w:rsidRDefault="00093BEF" w:rsidP="00093BEF">
      <w:pPr>
        <w:pStyle w:val="Heading4"/>
        <w:rPr>
          <w:rFonts w:ascii="Calibri" w:hAnsi="Calibri"/>
        </w:rPr>
      </w:pPr>
      <w:r w:rsidRPr="000D750F">
        <w:rPr>
          <w:rFonts w:ascii="Calibri" w:hAnsi="Calibri"/>
          <w:lang w:val="vi-VN"/>
        </w:rPr>
        <w:t>Delivery</w:t>
      </w:r>
      <w:r w:rsidRPr="000D750F">
        <w:rPr>
          <w:rFonts w:ascii="Calibri" w:hAnsi="Calibri"/>
        </w:rPr>
        <w:t xml:space="preserve"> Plan</w:t>
      </w:r>
    </w:p>
    <w:tbl>
      <w:tblPr>
        <w:tblStyle w:val="LightList"/>
        <w:tblW w:w="0" w:type="auto"/>
        <w:tblLook w:val="04A0" w:firstRow="1" w:lastRow="0" w:firstColumn="1" w:lastColumn="0" w:noHBand="0" w:noVBand="1"/>
      </w:tblPr>
      <w:tblGrid>
        <w:gridCol w:w="3227"/>
        <w:gridCol w:w="3179"/>
        <w:gridCol w:w="3056"/>
      </w:tblGrid>
      <w:tr w:rsidR="00093BEF" w:rsidRPr="000D750F"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rPr>
                <w:color w:val="auto"/>
              </w:rPr>
              <w:t>Field</w:t>
            </w:r>
          </w:p>
        </w:tc>
        <w:tc>
          <w:tcPr>
            <w:tcW w:w="3179" w:type="dxa"/>
          </w:tcPr>
          <w:p w:rsidR="00093BEF" w:rsidRPr="000D750F" w:rsidRDefault="00093BEF" w:rsidP="00093BEF">
            <w:pPr>
              <w:cnfStyle w:val="100000000000" w:firstRow="1" w:lastRow="0" w:firstColumn="0" w:lastColumn="0" w:oddVBand="0" w:evenVBand="0" w:oddHBand="0" w:evenHBand="0" w:firstRowFirstColumn="0" w:firstRowLastColumn="0" w:lastRowFirstColumn="0" w:lastRowLastColumn="0"/>
            </w:pPr>
            <w:r w:rsidRPr="000D750F">
              <w:rPr>
                <w:color w:val="auto"/>
              </w:rPr>
              <w:t>Type</w:t>
            </w:r>
          </w:p>
        </w:tc>
        <w:tc>
          <w:tcPr>
            <w:tcW w:w="3056" w:type="dxa"/>
          </w:tcPr>
          <w:p w:rsidR="00093BEF" w:rsidRPr="000D750F" w:rsidRDefault="00093BEF" w:rsidP="00093BEF">
            <w:pPr>
              <w:cnfStyle w:val="100000000000" w:firstRow="1" w:lastRow="0" w:firstColumn="0" w:lastColumn="0" w:oddVBand="0" w:evenVBand="0" w:oddHBand="0" w:evenHBand="0" w:firstRowFirstColumn="0" w:firstRowLastColumn="0" w:lastRowFirstColumn="0" w:lastRowLastColumn="0"/>
            </w:pPr>
            <w:r w:rsidRPr="000D750F">
              <w:rPr>
                <w:color w:val="auto"/>
              </w:rPr>
              <w:t>Description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DeliveryPlanId</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int</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Unique ID of each Delivery Plan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CreatedDate</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DateTime</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Date delivery was created</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CreatedByUserId</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Guid</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ID of User created Delivery</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AssignedDeliveryStaffId</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Nullable&lt;Guid&gt;</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ID of assigned staff</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FinishedDate</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Nullable&lt;DateTime&gt;</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Finished date</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DeliveryPlanStatus</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int</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Status id of Delivery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pPr>
              <w:tabs>
                <w:tab w:val="left" w:pos="951"/>
              </w:tabs>
            </w:pPr>
            <w:r w:rsidRPr="000D750F">
              <w:t>Note</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string</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Note</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Orders</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virtual ICollection&lt;Order&gt;</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Orders that are included in the Delivery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lastRenderedPageBreak/>
              <w:t>DeliveryOrder</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string</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Order of the delivery locations</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Status</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DeliveryPlanStatus</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Current status of delivery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CreatedByUserInfo</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UserInfo</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User that created the delivery plan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AssignedUserInfo</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UserInfo</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User that is assigned to the delivery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CreatedByUser</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MembershipUser</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User that created the delivery plan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AssignedUser</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MembershipUser</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User that is assigned to the delivery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Create(HDMSEntities context, int[] orderIds)</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bool</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Create new Delivery Plan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Cancel(HDMSEntities context)</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bool</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Cancel the delivery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MarkAsFinished(HDMSEntities context, bool removeUnfinishedOrders)</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bool</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Mark the delivery plan as finished</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CalculateRoute(HDMSEntities context)</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void</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Calculate the optimal route for the delivery plan</w:t>
            </w:r>
          </w:p>
        </w:tc>
      </w:tr>
      <w:tr w:rsidR="00093BEF" w:rsidRPr="000D750F"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CalculateRoute(HDMSEntities context, bool commit)</w:t>
            </w:r>
          </w:p>
        </w:tc>
        <w:tc>
          <w:tcPr>
            <w:tcW w:w="3179"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void</w:t>
            </w:r>
          </w:p>
        </w:tc>
        <w:tc>
          <w:tcPr>
            <w:tcW w:w="3056" w:type="dxa"/>
          </w:tcPr>
          <w:p w:rsidR="00093BEF" w:rsidRPr="000D750F" w:rsidRDefault="00093BEF" w:rsidP="00093BEF">
            <w:pPr>
              <w:cnfStyle w:val="000000100000" w:firstRow="0" w:lastRow="0" w:firstColumn="0" w:lastColumn="0" w:oddVBand="0" w:evenVBand="0" w:oddHBand="1" w:evenHBand="0" w:firstRowFirstColumn="0" w:firstRowLastColumn="0" w:lastRowFirstColumn="0" w:lastRowLastColumn="0"/>
            </w:pPr>
            <w:r w:rsidRPr="000D750F">
              <w:t>Calculate the optimal route for the delivery plan</w:t>
            </w:r>
          </w:p>
        </w:tc>
      </w:tr>
      <w:tr w:rsidR="00093BEF" w:rsidRPr="000D750F" w:rsidTr="00093BEF">
        <w:tc>
          <w:tcPr>
            <w:cnfStyle w:val="001000000000" w:firstRow="0" w:lastRow="0" w:firstColumn="1" w:lastColumn="0" w:oddVBand="0" w:evenVBand="0" w:oddHBand="0" w:evenHBand="0" w:firstRowFirstColumn="0" w:firstRowLastColumn="0" w:lastRowFirstColumn="0" w:lastRowLastColumn="0"/>
            <w:tcW w:w="3102" w:type="dxa"/>
          </w:tcPr>
          <w:p w:rsidR="00093BEF" w:rsidRPr="000D750F" w:rsidRDefault="00093BEF" w:rsidP="00093BEF">
            <w:r w:rsidRPr="000D750F">
              <w:t>CalculateOrderList(HDMSEntities context, List&lt;Distance&gt; distances, bool commit)</w:t>
            </w:r>
          </w:p>
        </w:tc>
        <w:tc>
          <w:tcPr>
            <w:tcW w:w="3179"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void</w:t>
            </w:r>
          </w:p>
        </w:tc>
        <w:tc>
          <w:tcPr>
            <w:tcW w:w="3056" w:type="dxa"/>
          </w:tcPr>
          <w:p w:rsidR="00093BEF" w:rsidRPr="000D750F" w:rsidRDefault="00093BEF" w:rsidP="00093BEF">
            <w:pPr>
              <w:cnfStyle w:val="000000000000" w:firstRow="0" w:lastRow="0" w:firstColumn="0" w:lastColumn="0" w:oddVBand="0" w:evenVBand="0" w:oddHBand="0" w:evenHBand="0" w:firstRowFirstColumn="0" w:firstRowLastColumn="0" w:lastRowFirstColumn="0" w:lastRowLastColumn="0"/>
            </w:pPr>
            <w:r w:rsidRPr="000D750F">
              <w:t>Calculate the optimal order of locations for the delivery plan</w:t>
            </w:r>
          </w:p>
        </w:tc>
      </w:tr>
    </w:tbl>
    <w:p w:rsidR="00093BEF" w:rsidRPr="00B337EB" w:rsidRDefault="00093BEF" w:rsidP="00093BEF">
      <w:pPr>
        <w:rPr>
          <w:color w:val="000000" w:themeColor="text1"/>
        </w:rPr>
      </w:pPr>
    </w:p>
    <w:p w:rsidR="009B2173" w:rsidRDefault="009B2173" w:rsidP="00EE1D04">
      <w:pPr>
        <w:pStyle w:val="Heading111"/>
      </w:pPr>
      <w:bookmarkStart w:id="291" w:name="_Toc342822749"/>
      <w:r>
        <w:lastRenderedPageBreak/>
        <w:t>HDMS.Controllers Package</w:t>
      </w:r>
      <w:bookmarkEnd w:id="291"/>
    </w:p>
    <w:p w:rsidR="009B2173" w:rsidRDefault="009B2173" w:rsidP="00FB7665">
      <w:r>
        <w:rPr>
          <w:noProof/>
          <w:lang w:eastAsia="ja-JP"/>
        </w:rPr>
        <w:drawing>
          <wp:inline distT="0" distB="0" distL="0" distR="0" wp14:anchorId="1A549383" wp14:editId="39ABD937">
            <wp:extent cx="6051975" cy="6391275"/>
            <wp:effectExtent l="190500" t="190500" r="196850" b="180975"/>
            <wp:docPr id="156" name="Picture 156" descr="D:\Study\FU\Semester 9\Capstone\HDMS\Design\Package Diagrams\Controllers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FU\Semester 9\Capstone\HDMS\Design\Package Diagrams\Controllers_00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5379"/>
                    <a:stretch/>
                  </pic:blipFill>
                  <pic:spPr bwMode="auto">
                    <a:xfrm>
                      <a:off x="0" y="0"/>
                      <a:ext cx="6050598" cy="63898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2173" w:rsidRDefault="009B2173" w:rsidP="00EE1D04">
      <w:pPr>
        <w:pStyle w:val="Caption"/>
        <w:jc w:val="center"/>
      </w:pPr>
      <w:r>
        <w:t xml:space="preserve">Figure </w:t>
      </w:r>
      <w:r>
        <w:fldChar w:fldCharType="begin"/>
      </w:r>
      <w:r>
        <w:instrText xml:space="preserve"> SEQ Figure \* ARABIC </w:instrText>
      </w:r>
      <w:r>
        <w:fldChar w:fldCharType="separate"/>
      </w:r>
      <w:r w:rsidR="00095EF1">
        <w:rPr>
          <w:noProof/>
        </w:rPr>
        <w:t>7</w:t>
      </w:r>
      <w:r>
        <w:fldChar w:fldCharType="end"/>
      </w:r>
      <w:r>
        <w:t xml:space="preserve"> - HDMS.Controllers Package</w:t>
      </w:r>
    </w:p>
    <w:p w:rsidR="009B2173" w:rsidRDefault="009B2173" w:rsidP="00093BEF">
      <w:pPr>
        <w:pStyle w:val="Heading4"/>
        <w:rPr>
          <w:rFonts w:ascii="Calibri" w:hAnsi="Calibri"/>
        </w:rPr>
      </w:pPr>
    </w:p>
    <w:p w:rsidR="009B2173" w:rsidRDefault="009B2173">
      <w:pPr>
        <w:spacing w:after="0" w:line="240" w:lineRule="auto"/>
        <w:rPr>
          <w:rFonts w:eastAsiaTheme="majorEastAsia" w:cstheme="majorBidi"/>
          <w:b/>
          <w:bCs/>
          <w:i/>
          <w:iCs/>
          <w:color w:val="4F81BD" w:themeColor="accent1"/>
        </w:rPr>
      </w:pPr>
    </w:p>
    <w:p w:rsidR="00093BEF" w:rsidRPr="00164C11" w:rsidRDefault="00093BEF" w:rsidP="00093BEF">
      <w:pPr>
        <w:pStyle w:val="Heading4"/>
        <w:rPr>
          <w:rFonts w:ascii="Calibri" w:hAnsi="Calibri"/>
        </w:rPr>
      </w:pPr>
      <w:r w:rsidRPr="00164C11">
        <w:rPr>
          <w:rFonts w:ascii="Calibri" w:hAnsi="Calibri"/>
        </w:rPr>
        <w:t>Account controller</w:t>
      </w:r>
    </w:p>
    <w:tbl>
      <w:tblPr>
        <w:tblStyle w:val="LightList"/>
        <w:tblW w:w="9329" w:type="dxa"/>
        <w:tblLook w:val="04A0" w:firstRow="1" w:lastRow="0" w:firstColumn="1" w:lastColumn="0" w:noHBand="0" w:noVBand="1"/>
      </w:tblPr>
      <w:tblGrid>
        <w:gridCol w:w="4338"/>
        <w:gridCol w:w="2046"/>
        <w:gridCol w:w="2945"/>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093BEF" w:rsidRPr="00164C11" w:rsidRDefault="00093BEF" w:rsidP="00093BEF">
            <w:pPr>
              <w:rPr>
                <w:rFonts w:cstheme="minorHAnsi"/>
                <w:sz w:val="24"/>
              </w:rPr>
            </w:pPr>
            <w:r w:rsidRPr="00164C11">
              <w:rPr>
                <w:rFonts w:cstheme="minorHAnsi"/>
                <w:color w:val="auto"/>
                <w:sz w:val="24"/>
              </w:rPr>
              <w:t>Method</w:t>
            </w:r>
          </w:p>
        </w:tc>
        <w:tc>
          <w:tcPr>
            <w:tcW w:w="2046"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Return type</w:t>
            </w:r>
          </w:p>
        </w:tc>
        <w:tc>
          <w:tcPr>
            <w:tcW w:w="2945"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093BEF" w:rsidRPr="006405BD" w:rsidRDefault="00093BEF" w:rsidP="00093BEF">
            <w:pPr>
              <w:rPr>
                <w:rFonts w:cstheme="minorHAnsi"/>
              </w:rPr>
            </w:pPr>
            <w:r w:rsidRPr="006405BD">
              <w:rPr>
                <w:rFonts w:cstheme="minorHAnsi"/>
              </w:rPr>
              <w:t>LogOn()</w:t>
            </w:r>
          </w:p>
        </w:tc>
        <w:tc>
          <w:tcPr>
            <w:tcW w:w="2046"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2945"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theme="minorHAnsi"/>
              </w:rPr>
            </w:pPr>
            <w:r w:rsidRPr="006405BD">
              <w:rPr>
                <w:rFonts w:cstheme="minorHAnsi"/>
              </w:rPr>
              <w:t>Display a form for login</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4338" w:type="dxa"/>
          </w:tcPr>
          <w:p w:rsidR="00093BEF" w:rsidRPr="006405BD" w:rsidRDefault="00093BEF" w:rsidP="00093BEF">
            <w:pPr>
              <w:rPr>
                <w:rFonts w:cstheme="minorHAnsi"/>
              </w:rPr>
            </w:pPr>
            <w:r w:rsidRPr="006405BD">
              <w:rPr>
                <w:rFonts w:cstheme="minorHAnsi"/>
              </w:rPr>
              <w:lastRenderedPageBreak/>
              <w:t>LogOn(LogOnModel model, string returnUrl)</w:t>
            </w:r>
          </w:p>
        </w:tc>
        <w:tc>
          <w:tcPr>
            <w:tcW w:w="2046"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2945"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theme="minorHAnsi"/>
              </w:rPr>
            </w:pPr>
            <w:r w:rsidRPr="006405BD">
              <w:rPr>
                <w:rFonts w:cstheme="minorHAnsi"/>
              </w:rPr>
              <w:t>Allow user to login to system</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093BEF" w:rsidRPr="006405BD" w:rsidRDefault="00093BEF" w:rsidP="00093BEF">
            <w:pPr>
              <w:autoSpaceDE w:val="0"/>
              <w:autoSpaceDN w:val="0"/>
              <w:adjustRightInd w:val="0"/>
              <w:rPr>
                <w:rFonts w:cstheme="minorHAnsi"/>
              </w:rPr>
            </w:pPr>
            <w:r w:rsidRPr="006405BD">
              <w:rPr>
                <w:rFonts w:cstheme="minorHAnsi"/>
              </w:rPr>
              <w:t>LogOff()</w:t>
            </w:r>
          </w:p>
        </w:tc>
        <w:tc>
          <w:tcPr>
            <w:tcW w:w="2046"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2945"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theme="minorHAnsi"/>
              </w:rPr>
            </w:pPr>
            <w:r w:rsidRPr="006405BD">
              <w:rPr>
                <w:rFonts w:cstheme="minorHAnsi"/>
              </w:rPr>
              <w:t>Allow user to logout from system</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4338" w:type="dxa"/>
          </w:tcPr>
          <w:p w:rsidR="00093BEF" w:rsidRPr="006405BD" w:rsidRDefault="00093BEF" w:rsidP="00093BEF">
            <w:pPr>
              <w:autoSpaceDE w:val="0"/>
              <w:autoSpaceDN w:val="0"/>
              <w:adjustRightInd w:val="0"/>
              <w:rPr>
                <w:rFonts w:cstheme="minorHAnsi"/>
              </w:rPr>
            </w:pPr>
            <w:r w:rsidRPr="006405BD">
              <w:rPr>
                <w:rFonts w:cstheme="minorHAnsi"/>
              </w:rPr>
              <w:t>Register()</w:t>
            </w:r>
          </w:p>
        </w:tc>
        <w:tc>
          <w:tcPr>
            <w:tcW w:w="2046"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2945"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theme="minorHAnsi"/>
              </w:rPr>
            </w:pPr>
            <w:r w:rsidRPr="006405BD">
              <w:rPr>
                <w:rFonts w:cstheme="minorHAnsi"/>
              </w:rPr>
              <w:t>Display a form for register</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093BEF" w:rsidRPr="006405BD" w:rsidRDefault="00093BEF" w:rsidP="00093BEF">
            <w:pPr>
              <w:autoSpaceDE w:val="0"/>
              <w:autoSpaceDN w:val="0"/>
              <w:adjustRightInd w:val="0"/>
              <w:rPr>
                <w:rFonts w:cstheme="minorHAnsi"/>
              </w:rPr>
            </w:pPr>
            <w:r w:rsidRPr="006405BD">
              <w:rPr>
                <w:rFonts w:cstheme="minorHAnsi"/>
              </w:rPr>
              <w:t>Register(RegisterModel model)</w:t>
            </w:r>
          </w:p>
        </w:tc>
        <w:tc>
          <w:tcPr>
            <w:tcW w:w="2046"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2945"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theme="minorHAnsi"/>
              </w:rPr>
            </w:pPr>
            <w:r w:rsidRPr="006405BD">
              <w:rPr>
                <w:rFonts w:cstheme="minorHAnsi"/>
              </w:rPr>
              <w:t>Allow user to create new account</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4338" w:type="dxa"/>
          </w:tcPr>
          <w:p w:rsidR="00093BEF" w:rsidRPr="006405BD" w:rsidRDefault="00093BEF" w:rsidP="00093BEF">
            <w:pPr>
              <w:autoSpaceDE w:val="0"/>
              <w:autoSpaceDN w:val="0"/>
              <w:adjustRightInd w:val="0"/>
              <w:rPr>
                <w:rFonts w:cstheme="minorHAnsi"/>
              </w:rPr>
            </w:pPr>
            <w:r w:rsidRPr="006405BD">
              <w:rPr>
                <w:rFonts w:cstheme="minorHAnsi"/>
              </w:rPr>
              <w:t>ChangePassword()</w:t>
            </w:r>
          </w:p>
        </w:tc>
        <w:tc>
          <w:tcPr>
            <w:tcW w:w="2046"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2945"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theme="minorHAnsi"/>
              </w:rPr>
            </w:pPr>
            <w:r w:rsidRPr="006405BD">
              <w:rPr>
                <w:rFonts w:cstheme="minorHAnsi"/>
              </w:rPr>
              <w:t>Display a form for changing password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093BEF" w:rsidRPr="006405BD" w:rsidRDefault="00093BEF" w:rsidP="00093BEF">
            <w:pPr>
              <w:autoSpaceDE w:val="0"/>
              <w:autoSpaceDN w:val="0"/>
              <w:adjustRightInd w:val="0"/>
              <w:rPr>
                <w:rFonts w:cstheme="minorHAnsi"/>
              </w:rPr>
            </w:pPr>
            <w:r w:rsidRPr="006405BD">
              <w:rPr>
                <w:rFonts w:cstheme="minorHAnsi"/>
              </w:rPr>
              <w:t>ChangePassword (ChangePasswordModel model)</w:t>
            </w:r>
          </w:p>
        </w:tc>
        <w:tc>
          <w:tcPr>
            <w:tcW w:w="2046"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2945"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theme="minorHAnsi"/>
              </w:rPr>
            </w:pPr>
            <w:r w:rsidRPr="006405BD">
              <w:rPr>
                <w:rFonts w:cstheme="minorHAnsi"/>
              </w:rPr>
              <w:t>Allow user to change their password</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4338" w:type="dxa"/>
          </w:tcPr>
          <w:p w:rsidR="00093BEF" w:rsidRPr="006405BD" w:rsidRDefault="00093BEF" w:rsidP="00093BEF">
            <w:pPr>
              <w:autoSpaceDE w:val="0"/>
              <w:autoSpaceDN w:val="0"/>
              <w:adjustRightInd w:val="0"/>
              <w:rPr>
                <w:rFonts w:cstheme="minorHAnsi"/>
              </w:rPr>
            </w:pPr>
            <w:r w:rsidRPr="006405BD">
              <w:rPr>
                <w:rFonts w:cstheme="minorHAnsi"/>
              </w:rPr>
              <w:t>ChangePasswordSuccess()</w:t>
            </w:r>
          </w:p>
        </w:tc>
        <w:tc>
          <w:tcPr>
            <w:tcW w:w="2046"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2945"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theme="minorHAnsi"/>
              </w:rPr>
            </w:pPr>
            <w:r w:rsidRPr="006405BD">
              <w:rPr>
                <w:rFonts w:cstheme="minorHAnsi"/>
              </w:rPr>
              <w:t>Display a form to show that password was change successfully.</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093BEF" w:rsidRPr="006405BD" w:rsidRDefault="00093BEF" w:rsidP="00093BEF">
            <w:pPr>
              <w:autoSpaceDE w:val="0"/>
              <w:autoSpaceDN w:val="0"/>
              <w:adjustRightInd w:val="0"/>
              <w:rPr>
                <w:rFonts w:cstheme="minorHAnsi"/>
              </w:rPr>
            </w:pPr>
            <w:r w:rsidRPr="006405BD">
              <w:rPr>
                <w:rFonts w:cstheme="minorHAnsi"/>
              </w:rPr>
              <w:t>ErrorCodeToString(MembershipCreateStatus createStatus)</w:t>
            </w:r>
          </w:p>
        </w:tc>
        <w:tc>
          <w:tcPr>
            <w:tcW w:w="2046"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2945"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theme="minorHAnsi"/>
              </w:rPr>
            </w:pPr>
            <w:r w:rsidRPr="006405BD">
              <w:rPr>
                <w:rFonts w:cstheme="minorHAnsi"/>
              </w:rPr>
              <w:t>Display a message about creating account unsuccessfully.</w:t>
            </w:r>
          </w:p>
        </w:tc>
      </w:tr>
    </w:tbl>
    <w:p w:rsidR="00093BEF" w:rsidRPr="00164C11" w:rsidRDefault="00093BEF" w:rsidP="00093BEF"/>
    <w:p w:rsidR="00093BEF" w:rsidRPr="00164C11" w:rsidRDefault="00093BEF" w:rsidP="00093BEF">
      <w:pPr>
        <w:pStyle w:val="Heading4"/>
        <w:rPr>
          <w:rFonts w:ascii="Calibri" w:hAnsi="Calibri"/>
        </w:rPr>
      </w:pPr>
      <w:r w:rsidRPr="00164C11">
        <w:rPr>
          <w:rFonts w:ascii="Calibri" w:hAnsi="Calibri"/>
        </w:rPr>
        <w:t>CityProvince controller</w:t>
      </w:r>
    </w:p>
    <w:tbl>
      <w:tblPr>
        <w:tblStyle w:val="LightList"/>
        <w:tblW w:w="0" w:type="auto"/>
        <w:tblLook w:val="04A0" w:firstRow="1" w:lastRow="0" w:firstColumn="1" w:lastColumn="0" w:noHBand="0" w:noVBand="1"/>
      </w:tblPr>
      <w:tblGrid>
        <w:gridCol w:w="3192"/>
        <w:gridCol w:w="3192"/>
        <w:gridCol w:w="3192"/>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164C11" w:rsidRDefault="00093BEF" w:rsidP="00093BEF">
            <w:pPr>
              <w:rPr>
                <w:rFonts w:cstheme="minorHAnsi"/>
                <w:sz w:val="24"/>
              </w:rPr>
            </w:pPr>
            <w:r w:rsidRPr="00164C11">
              <w:rPr>
                <w:rFonts w:cstheme="minorHAnsi"/>
                <w:color w:val="auto"/>
                <w:sz w:val="24"/>
              </w:rPr>
              <w:t>Method</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Return type</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Description</w:t>
            </w:r>
          </w:p>
        </w:tc>
      </w:tr>
      <w:tr w:rsidR="00093BEF" w:rsidRPr="00164C1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Index()</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all city/province</w:t>
            </w:r>
          </w:p>
        </w:tc>
      </w:tr>
      <w:tr w:rsidR="00093BEF" w:rsidRPr="00164C11"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Details(int id)</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ViewResult</w:t>
            </w:r>
          </w:p>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city/province based on City/Province Id</w:t>
            </w:r>
          </w:p>
        </w:tc>
      </w:tr>
      <w:tr w:rsidR="00093BEF" w:rsidRPr="00164C1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Create()</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creating city/ province</w:t>
            </w:r>
          </w:p>
        </w:tc>
      </w:tr>
      <w:tr w:rsidR="00093BEF" w:rsidRPr="00164C11"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ConfirmCreate(CityProvince cityprovince)</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Add a city/province to Database</w:t>
            </w:r>
          </w:p>
        </w:tc>
      </w:tr>
      <w:tr w:rsidR="00093BEF" w:rsidRPr="00164C1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Edit(int id)</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editing city/ province</w:t>
            </w:r>
          </w:p>
        </w:tc>
      </w:tr>
      <w:tr w:rsidR="00093BEF" w:rsidRPr="00164C11"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ConfirmEdit(CityProvince cityprovince)</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Save change of a city/province to Database</w:t>
            </w:r>
          </w:p>
        </w:tc>
      </w:tr>
      <w:tr w:rsidR="00093BEF" w:rsidRPr="00164C1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lastRenderedPageBreak/>
              <w:t>Remove(int id)</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Remove a city/province based on City/Province Id</w:t>
            </w:r>
          </w:p>
        </w:tc>
      </w:tr>
    </w:tbl>
    <w:p w:rsidR="00093BEF" w:rsidRDefault="00093BEF" w:rsidP="00093BEF">
      <w:pPr>
        <w:rPr>
          <w:b/>
          <w:i/>
          <w:color w:val="31849B" w:themeColor="accent5" w:themeShade="BF"/>
        </w:rPr>
      </w:pPr>
    </w:p>
    <w:p w:rsidR="00093BEF" w:rsidRPr="00164C11" w:rsidRDefault="00093BEF" w:rsidP="00093BEF">
      <w:pPr>
        <w:rPr>
          <w:b/>
          <w:i/>
          <w:color w:val="31849B" w:themeColor="accent5" w:themeShade="BF"/>
        </w:rPr>
      </w:pPr>
      <w:r w:rsidRPr="00164C11">
        <w:rPr>
          <w:b/>
          <w:i/>
          <w:color w:val="31849B" w:themeColor="accent5" w:themeShade="BF"/>
        </w:rPr>
        <w:t>CollectionPlans Controller</w:t>
      </w:r>
    </w:p>
    <w:tbl>
      <w:tblPr>
        <w:tblStyle w:val="LightList"/>
        <w:tblW w:w="0" w:type="auto"/>
        <w:tblLook w:val="04A0" w:firstRow="1" w:lastRow="0" w:firstColumn="1" w:lastColumn="0" w:noHBand="0" w:noVBand="1"/>
      </w:tblPr>
      <w:tblGrid>
        <w:gridCol w:w="4072"/>
        <w:gridCol w:w="2769"/>
        <w:gridCol w:w="2771"/>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164C11" w:rsidRDefault="00093BEF" w:rsidP="00093BEF">
            <w:pPr>
              <w:rPr>
                <w:rFonts w:cstheme="minorHAnsi"/>
                <w:sz w:val="24"/>
              </w:rPr>
            </w:pPr>
            <w:r w:rsidRPr="00164C11">
              <w:rPr>
                <w:rFonts w:cstheme="minorHAnsi"/>
                <w:color w:val="auto"/>
                <w:sz w:val="24"/>
              </w:rPr>
              <w:t>Method</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Return type</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Index()</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all collection plans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Details(int id)</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ViewResult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collection plan based on Collection Plan Id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Create()</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creating a collection plan</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ConfirmCreate()</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Add a collection plan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GetUnplannedRequestsByCityProvince(int id, int[] selectedRequestIds)</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Get unplanned request by city/ province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GetUnplannedRequestsByDistrict(int id, int[] selectedRequestIds)</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Get unplanned request by district</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GetUnplannedRequestsByWard(int id, int[] selectedRequestIds)</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Get unplanned request by ward</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Assign(int collectionPlanId, Guid staffUserId)</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Assign collection plan to Staff for collecting</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Cancel(int id)</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Cancel collection plan</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MarkAsFinished(int id, bool removeUncollectedRequests)</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Mark a collection plan as finished</w:t>
            </w:r>
          </w:p>
        </w:tc>
      </w:tr>
    </w:tbl>
    <w:p w:rsidR="00093BEF" w:rsidRPr="00164C11" w:rsidRDefault="00093BEF" w:rsidP="00093BEF"/>
    <w:p w:rsidR="009B2173" w:rsidRDefault="009B2173" w:rsidP="009B2173">
      <w:pPr>
        <w:pStyle w:val="Heading4"/>
      </w:pPr>
      <w:r w:rsidRPr="00DE3D59">
        <w:lastRenderedPageBreak/>
        <w:t>Create Collection Plan</w:t>
      </w:r>
      <w:r w:rsidRPr="00C720D2">
        <w:rPr>
          <w:noProof/>
          <w:lang w:eastAsia="ja-JP"/>
        </w:rPr>
        <w:drawing>
          <wp:inline distT="0" distB="0" distL="0" distR="0" wp14:anchorId="10B8D78B" wp14:editId="1E31AAB1">
            <wp:extent cx="5731510" cy="2962424"/>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srcRect/>
                    <a:stretch>
                      <a:fillRect/>
                    </a:stretch>
                  </pic:blipFill>
                  <pic:spPr bwMode="auto">
                    <a:xfrm>
                      <a:off x="0" y="0"/>
                      <a:ext cx="5731510" cy="2962424"/>
                    </a:xfrm>
                    <a:prstGeom prst="rect">
                      <a:avLst/>
                    </a:prstGeom>
                    <a:noFill/>
                    <a:ln w="9525">
                      <a:noFill/>
                      <a:miter lim="800000"/>
                      <a:headEnd/>
                      <a:tailEnd/>
                    </a:ln>
                  </pic:spPr>
                </pic:pic>
              </a:graphicData>
            </a:graphic>
          </wp:inline>
        </w:drawing>
      </w:r>
    </w:p>
    <w:p w:rsidR="009B2173" w:rsidRDefault="009B2173" w:rsidP="009B2173"/>
    <w:p w:rsidR="009B2173" w:rsidRDefault="009B2173" w:rsidP="009B2173">
      <w:pPr>
        <w:pStyle w:val="Heading4"/>
      </w:pPr>
    </w:p>
    <w:p w:rsidR="009B2173" w:rsidRDefault="009B2173" w:rsidP="009B2173">
      <w:pPr>
        <w:pStyle w:val="Heading4"/>
      </w:pPr>
      <w:r w:rsidRPr="00DE3D59">
        <w:t>Assign Delivery Staff to Collection Plan</w:t>
      </w:r>
      <w:r w:rsidRPr="00C720D2">
        <w:rPr>
          <w:noProof/>
          <w:lang w:eastAsia="ja-JP"/>
        </w:rPr>
        <w:drawing>
          <wp:inline distT="0" distB="0" distL="0" distR="0" wp14:anchorId="726E0ECE" wp14:editId="033AF21F">
            <wp:extent cx="5731510" cy="3525888"/>
            <wp:effectExtent l="1905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srcRect/>
                    <a:stretch>
                      <a:fillRect/>
                    </a:stretch>
                  </pic:blipFill>
                  <pic:spPr bwMode="auto">
                    <a:xfrm>
                      <a:off x="0" y="0"/>
                      <a:ext cx="5731510" cy="3525888"/>
                    </a:xfrm>
                    <a:prstGeom prst="rect">
                      <a:avLst/>
                    </a:prstGeom>
                    <a:noFill/>
                    <a:ln w="9525">
                      <a:noFill/>
                      <a:miter lim="800000"/>
                      <a:headEnd/>
                      <a:tailEnd/>
                    </a:ln>
                  </pic:spPr>
                </pic:pic>
              </a:graphicData>
            </a:graphic>
          </wp:inline>
        </w:drawing>
      </w:r>
    </w:p>
    <w:p w:rsidR="009B2173" w:rsidRDefault="009B2173" w:rsidP="009B2173"/>
    <w:p w:rsidR="009B2173" w:rsidRDefault="009B2173" w:rsidP="009B2173">
      <w:pPr>
        <w:pStyle w:val="Heading4"/>
      </w:pPr>
      <w:r w:rsidRPr="00DE3D59">
        <w:lastRenderedPageBreak/>
        <w:t>Mark Collection Plan as Finished</w:t>
      </w:r>
      <w:r w:rsidRPr="00C720D2">
        <w:rPr>
          <w:noProof/>
          <w:lang w:eastAsia="ja-JP"/>
        </w:rPr>
        <w:drawing>
          <wp:inline distT="0" distB="0" distL="0" distR="0" wp14:anchorId="0767375A" wp14:editId="1DC331FF">
            <wp:extent cx="5731510" cy="2544012"/>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srcRect/>
                    <a:stretch>
                      <a:fillRect/>
                    </a:stretch>
                  </pic:blipFill>
                  <pic:spPr bwMode="auto">
                    <a:xfrm>
                      <a:off x="0" y="0"/>
                      <a:ext cx="5731510" cy="2544012"/>
                    </a:xfrm>
                    <a:prstGeom prst="rect">
                      <a:avLst/>
                    </a:prstGeom>
                    <a:noFill/>
                    <a:ln w="9525">
                      <a:noFill/>
                      <a:miter lim="800000"/>
                      <a:headEnd/>
                      <a:tailEnd/>
                    </a:ln>
                  </pic:spPr>
                </pic:pic>
              </a:graphicData>
            </a:graphic>
          </wp:inline>
        </w:drawing>
      </w:r>
    </w:p>
    <w:p w:rsidR="009B2173" w:rsidRDefault="009B2173" w:rsidP="009B2173"/>
    <w:p w:rsidR="00093BEF" w:rsidRPr="00164C11" w:rsidRDefault="00093BEF" w:rsidP="00093BEF"/>
    <w:p w:rsidR="00093BEF" w:rsidRPr="00164C11" w:rsidRDefault="00093BEF" w:rsidP="00093BEF">
      <w:pPr>
        <w:pStyle w:val="Heading4"/>
        <w:rPr>
          <w:rFonts w:ascii="Calibri" w:hAnsi="Calibri"/>
        </w:rPr>
      </w:pPr>
      <w:r w:rsidRPr="00164C11">
        <w:rPr>
          <w:rFonts w:ascii="Calibri" w:hAnsi="Calibri"/>
        </w:rPr>
        <w:t>Contact Controller</w:t>
      </w:r>
    </w:p>
    <w:tbl>
      <w:tblPr>
        <w:tblStyle w:val="LightList"/>
        <w:tblW w:w="0" w:type="auto"/>
        <w:tblLook w:val="04A0" w:firstRow="1" w:lastRow="0" w:firstColumn="1" w:lastColumn="0" w:noHBand="0" w:noVBand="1"/>
      </w:tblPr>
      <w:tblGrid>
        <w:gridCol w:w="3192"/>
        <w:gridCol w:w="3192"/>
        <w:gridCol w:w="3192"/>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164C11" w:rsidRDefault="00093BEF" w:rsidP="00093BEF">
            <w:pPr>
              <w:rPr>
                <w:rFonts w:cstheme="minorHAnsi"/>
                <w:sz w:val="24"/>
              </w:rPr>
            </w:pPr>
            <w:r w:rsidRPr="00164C11">
              <w:rPr>
                <w:rFonts w:cstheme="minorHAnsi"/>
                <w:color w:val="auto"/>
                <w:sz w:val="24"/>
              </w:rPr>
              <w:t>Method</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Return type</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Create()</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creating contact</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ConfirmCreate(Contact</w:t>
            </w:r>
          </w:p>
          <w:p w:rsidR="00093BEF" w:rsidRPr="006405BD" w:rsidRDefault="00093BEF" w:rsidP="00093BEF">
            <w:pPr>
              <w:autoSpaceDE w:val="0"/>
              <w:autoSpaceDN w:val="0"/>
              <w:adjustRightInd w:val="0"/>
              <w:rPr>
                <w:rFonts w:cs="Calibri"/>
              </w:rPr>
            </w:pPr>
            <w:r w:rsidRPr="006405BD">
              <w:rPr>
                <w:rFonts w:cs="Calibri"/>
              </w:rPr>
              <w:t xml:space="preserve">contact)        </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Add a contact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Edit(int id)</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editing contact</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ConfirmEdit(Contact</w:t>
            </w:r>
          </w:p>
          <w:p w:rsidR="00093BEF" w:rsidRPr="006405BD" w:rsidRDefault="00093BEF" w:rsidP="00093BEF">
            <w:pPr>
              <w:autoSpaceDE w:val="0"/>
              <w:autoSpaceDN w:val="0"/>
              <w:adjustRightInd w:val="0"/>
              <w:rPr>
                <w:rFonts w:cs="Calibri"/>
              </w:rPr>
            </w:pPr>
            <w:r w:rsidRPr="006405BD">
              <w:rPr>
                <w:rFonts w:cs="Calibri"/>
              </w:rPr>
              <w:t>contact)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Save change of a contact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Delete(int id)</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deleting contact</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DeleteConfirmed(int id)</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Delete a contact based on Contact Id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ToggleActivate(int id)</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Change the active status that display on screen.</w:t>
            </w:r>
          </w:p>
        </w:tc>
      </w:tr>
    </w:tbl>
    <w:p w:rsidR="00093BEF" w:rsidRPr="00164C11" w:rsidRDefault="00093BEF" w:rsidP="00093BEF"/>
    <w:p w:rsidR="00093BEF" w:rsidRPr="00164C11" w:rsidRDefault="00093BEF" w:rsidP="00093BEF"/>
    <w:p w:rsidR="00093BEF" w:rsidRPr="00164C11" w:rsidRDefault="00093BEF" w:rsidP="00093BEF">
      <w:pPr>
        <w:pStyle w:val="Heading4"/>
        <w:rPr>
          <w:rFonts w:ascii="Calibri" w:hAnsi="Calibri"/>
        </w:rPr>
      </w:pPr>
      <w:r w:rsidRPr="00164C11">
        <w:rPr>
          <w:rFonts w:ascii="Calibri" w:hAnsi="Calibri"/>
        </w:rPr>
        <w:t>CustomerAddress controller</w:t>
      </w:r>
    </w:p>
    <w:tbl>
      <w:tblPr>
        <w:tblStyle w:val="LightList"/>
        <w:tblW w:w="0" w:type="auto"/>
        <w:tblLook w:val="04A0" w:firstRow="1" w:lastRow="0" w:firstColumn="1" w:lastColumn="0" w:noHBand="0" w:noVBand="1"/>
      </w:tblPr>
      <w:tblGrid>
        <w:gridCol w:w="3238"/>
        <w:gridCol w:w="3187"/>
        <w:gridCol w:w="3187"/>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164C11" w:rsidRDefault="00093BEF" w:rsidP="00093BEF">
            <w:pPr>
              <w:rPr>
                <w:rFonts w:cstheme="minorHAnsi"/>
                <w:sz w:val="24"/>
              </w:rPr>
            </w:pPr>
            <w:r w:rsidRPr="00164C11">
              <w:rPr>
                <w:rFonts w:cstheme="minorHAnsi"/>
                <w:color w:val="auto"/>
                <w:sz w:val="24"/>
              </w:rPr>
              <w:t>Method</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Return type</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Description</w:t>
            </w:r>
          </w:p>
        </w:tc>
      </w:tr>
      <w:tr w:rsidR="00093BEF" w:rsidRPr="00164C1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Details(int id)</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lastRenderedPageBreak/>
              <w:t xml:space="preserve">Display customer address based </w:t>
            </w:r>
            <w:r w:rsidRPr="006405BD">
              <w:rPr>
                <w:rFonts w:cs="Calibri"/>
              </w:rPr>
              <w:lastRenderedPageBreak/>
              <w:t>on Customer Address Id</w:t>
            </w:r>
          </w:p>
        </w:tc>
      </w:tr>
      <w:tr w:rsidR="00093BEF" w:rsidRPr="00164C11"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lastRenderedPageBreak/>
              <w:t>Create()</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creating customer address</w:t>
            </w:r>
          </w:p>
        </w:tc>
      </w:tr>
      <w:tr w:rsidR="00093BEF" w:rsidRPr="00164C1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ConfirmCreate(CustomerAddress</w:t>
            </w:r>
          </w:p>
          <w:p w:rsidR="00093BEF" w:rsidRPr="006405BD" w:rsidRDefault="00093BEF" w:rsidP="00093BEF">
            <w:pPr>
              <w:autoSpaceDE w:val="0"/>
              <w:autoSpaceDN w:val="0"/>
              <w:adjustRightInd w:val="0"/>
              <w:rPr>
                <w:rFonts w:cs="Calibri"/>
              </w:rPr>
            </w:pPr>
            <w:r w:rsidRPr="006405BD">
              <w:rPr>
                <w:rFonts w:cs="Calibri"/>
              </w:rPr>
              <w:t>customeraddress)</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a customer address to Database</w:t>
            </w:r>
          </w:p>
        </w:tc>
      </w:tr>
      <w:tr w:rsidR="00093BEF" w:rsidRPr="00164C11"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Edit(int id)</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editing customer address</w:t>
            </w:r>
          </w:p>
        </w:tc>
      </w:tr>
      <w:tr w:rsidR="00093BEF" w:rsidRPr="00164C1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ConfirmEdit(CustomerAddress</w:t>
            </w:r>
          </w:p>
          <w:p w:rsidR="00093BEF" w:rsidRPr="006405BD" w:rsidRDefault="00093BEF" w:rsidP="00093BEF">
            <w:pPr>
              <w:autoSpaceDE w:val="0"/>
              <w:autoSpaceDN w:val="0"/>
              <w:adjustRightInd w:val="0"/>
              <w:rPr>
                <w:rFonts w:cs="Calibri"/>
              </w:rPr>
            </w:pPr>
            <w:r w:rsidRPr="006405BD">
              <w:rPr>
                <w:rFonts w:cs="Calibri"/>
              </w:rPr>
              <w:t>customeraddress)</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Save change of a customer address to Database</w:t>
            </w:r>
          </w:p>
        </w:tc>
      </w:tr>
      <w:tr w:rsidR="00093BEF" w:rsidRPr="00164C11"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GetAddressesOfCustomer(int id)</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Get address of a customer based on Customer Id</w:t>
            </w:r>
          </w:p>
        </w:tc>
      </w:tr>
      <w:tr w:rsidR="00093BEF" w:rsidRPr="00164C11"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UpdateLocation(int id, decimal latitude, decimal longitude)</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Update location of customer on map.</w:t>
            </w:r>
          </w:p>
        </w:tc>
      </w:tr>
      <w:tr w:rsidR="00093BEF" w:rsidRPr="00164C11"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Remove(int id)</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Remove an address of customer based on Customer Address Id</w:t>
            </w:r>
          </w:p>
        </w:tc>
      </w:tr>
    </w:tbl>
    <w:p w:rsidR="00093BEF" w:rsidRPr="00164C11" w:rsidRDefault="00093BEF" w:rsidP="00093BEF"/>
    <w:p w:rsidR="00093BEF" w:rsidRPr="00164C11" w:rsidRDefault="00093BEF" w:rsidP="00093BEF">
      <w:pPr>
        <w:pStyle w:val="Heading4"/>
        <w:rPr>
          <w:rFonts w:ascii="Calibri" w:hAnsi="Calibri"/>
        </w:rPr>
      </w:pPr>
      <w:r w:rsidRPr="00164C11">
        <w:rPr>
          <w:rFonts w:ascii="Calibri" w:hAnsi="Calibri"/>
        </w:rPr>
        <w:t>CustomerController</w:t>
      </w:r>
    </w:p>
    <w:tbl>
      <w:tblPr>
        <w:tblStyle w:val="LightList"/>
        <w:tblW w:w="0" w:type="auto"/>
        <w:tblLook w:val="04A0" w:firstRow="1" w:lastRow="0" w:firstColumn="1" w:lastColumn="0" w:noHBand="0" w:noVBand="1"/>
      </w:tblPr>
      <w:tblGrid>
        <w:gridCol w:w="3192"/>
        <w:gridCol w:w="3192"/>
        <w:gridCol w:w="3192"/>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164C11" w:rsidRDefault="00093BEF" w:rsidP="00093BEF">
            <w:pPr>
              <w:rPr>
                <w:rFonts w:cstheme="minorHAnsi"/>
                <w:sz w:val="24"/>
              </w:rPr>
            </w:pPr>
            <w:r w:rsidRPr="00164C11">
              <w:rPr>
                <w:rFonts w:cstheme="minorHAnsi"/>
                <w:color w:val="auto"/>
                <w:sz w:val="24"/>
              </w:rPr>
              <w:t>Method</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Return type</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Index()</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all customer</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Details(int id)</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ViewResult</w:t>
            </w:r>
          </w:p>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customer based on Customer Id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Create()</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creating customer</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ConfirmCreate(Customer</w:t>
            </w:r>
          </w:p>
          <w:p w:rsidR="00093BEF" w:rsidRPr="006405BD" w:rsidRDefault="00093BEF" w:rsidP="00093BEF">
            <w:pPr>
              <w:autoSpaceDE w:val="0"/>
              <w:autoSpaceDN w:val="0"/>
              <w:adjustRightInd w:val="0"/>
              <w:rPr>
                <w:rFonts w:cs="Calibri"/>
              </w:rPr>
            </w:pPr>
            <w:r w:rsidRPr="006405BD">
              <w:rPr>
                <w:rFonts w:cs="Calibri"/>
              </w:rPr>
              <w:t>customer)</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Add a customer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Edit(int id)</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editing customer</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ConfirmEdit(Customer</w:t>
            </w:r>
          </w:p>
          <w:p w:rsidR="00093BEF" w:rsidRPr="006405BD" w:rsidRDefault="00093BEF" w:rsidP="00093BEF">
            <w:pPr>
              <w:autoSpaceDE w:val="0"/>
              <w:autoSpaceDN w:val="0"/>
              <w:adjustRightInd w:val="0"/>
              <w:rPr>
                <w:rFonts w:cs="Calibri"/>
              </w:rPr>
            </w:pPr>
            <w:r w:rsidRPr="006405BD">
              <w:rPr>
                <w:rFonts w:cs="Calibri"/>
              </w:rPr>
              <w:lastRenderedPageBreak/>
              <w:t>customer)</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lastRenderedPageBreak/>
              <w:t>ActionResult</w:t>
            </w:r>
          </w:p>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lastRenderedPageBreak/>
              <w:t>Save change of a customer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lastRenderedPageBreak/>
              <w:t>GetAddressTable(int customerId)</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insert customer addresses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GetContactTable(int customerId)</w:t>
            </w: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p>
        </w:tc>
        <w:tc>
          <w:tcPr>
            <w:tcW w:w="3192"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insert customer contacts</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Remove(int id)</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Remove customer based on Customer Id</w:t>
            </w:r>
          </w:p>
        </w:tc>
      </w:tr>
    </w:tbl>
    <w:p w:rsidR="00093BEF" w:rsidRDefault="00093BEF" w:rsidP="00093BEF"/>
    <w:p w:rsidR="009B2173" w:rsidRDefault="009B2173" w:rsidP="009B2173">
      <w:pPr>
        <w:pStyle w:val="Heading4"/>
      </w:pPr>
      <w:r w:rsidRPr="00AB5678">
        <w:t>Create Customers</w:t>
      </w:r>
      <w:r w:rsidRPr="00C720D2">
        <w:rPr>
          <w:noProof/>
          <w:lang w:eastAsia="ja-JP"/>
        </w:rPr>
        <w:drawing>
          <wp:inline distT="0" distB="0" distL="0" distR="0" wp14:anchorId="6461B3E1" wp14:editId="133EAECC">
            <wp:extent cx="5731510" cy="3287686"/>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srcRect/>
                    <a:stretch>
                      <a:fillRect/>
                    </a:stretch>
                  </pic:blipFill>
                  <pic:spPr bwMode="auto">
                    <a:xfrm>
                      <a:off x="0" y="0"/>
                      <a:ext cx="5731510" cy="3287686"/>
                    </a:xfrm>
                    <a:prstGeom prst="rect">
                      <a:avLst/>
                    </a:prstGeom>
                    <a:noFill/>
                    <a:ln w="9525">
                      <a:noFill/>
                      <a:miter lim="800000"/>
                      <a:headEnd/>
                      <a:tailEnd/>
                    </a:ln>
                  </pic:spPr>
                </pic:pic>
              </a:graphicData>
            </a:graphic>
          </wp:inline>
        </w:drawing>
      </w:r>
    </w:p>
    <w:p w:rsidR="009B2173" w:rsidRDefault="009B2173" w:rsidP="009B2173"/>
    <w:p w:rsidR="009B2173" w:rsidRDefault="009B2173" w:rsidP="009B2173">
      <w:pPr>
        <w:pStyle w:val="Heading4"/>
      </w:pPr>
      <w:r w:rsidRPr="00AB5678">
        <w:lastRenderedPageBreak/>
        <w:t>Delete Customer</w:t>
      </w:r>
      <w:r w:rsidRPr="00C720D2">
        <w:rPr>
          <w:noProof/>
          <w:lang w:eastAsia="ja-JP"/>
        </w:rPr>
        <w:drawing>
          <wp:inline distT="0" distB="0" distL="0" distR="0" wp14:anchorId="66C48121" wp14:editId="1B9AB199">
            <wp:extent cx="5731510" cy="3882366"/>
            <wp:effectExtent l="1905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srcRect/>
                    <a:stretch>
                      <a:fillRect/>
                    </a:stretch>
                  </pic:blipFill>
                  <pic:spPr bwMode="auto">
                    <a:xfrm>
                      <a:off x="0" y="0"/>
                      <a:ext cx="5731510" cy="3882366"/>
                    </a:xfrm>
                    <a:prstGeom prst="rect">
                      <a:avLst/>
                    </a:prstGeom>
                    <a:noFill/>
                    <a:ln w="9525">
                      <a:noFill/>
                      <a:miter lim="800000"/>
                      <a:headEnd/>
                      <a:tailEnd/>
                    </a:ln>
                  </pic:spPr>
                </pic:pic>
              </a:graphicData>
            </a:graphic>
          </wp:inline>
        </w:drawing>
      </w:r>
    </w:p>
    <w:p w:rsidR="009B2173" w:rsidRDefault="009B2173" w:rsidP="009B2173"/>
    <w:p w:rsidR="009B2173" w:rsidRDefault="009B2173" w:rsidP="009B2173">
      <w:pPr>
        <w:pStyle w:val="Heading4"/>
      </w:pPr>
      <w:r w:rsidRPr="00AB5678">
        <w:t>Edit Customer Information</w:t>
      </w:r>
      <w:r w:rsidRPr="00C720D2">
        <w:rPr>
          <w:noProof/>
          <w:lang w:eastAsia="ja-JP"/>
        </w:rPr>
        <w:drawing>
          <wp:inline distT="0" distB="0" distL="0" distR="0" wp14:anchorId="189BEF8F" wp14:editId="31420489">
            <wp:extent cx="5731510" cy="3764890"/>
            <wp:effectExtent l="1905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cstate="print"/>
                    <a:srcRect/>
                    <a:stretch>
                      <a:fillRect/>
                    </a:stretch>
                  </pic:blipFill>
                  <pic:spPr bwMode="auto">
                    <a:xfrm>
                      <a:off x="0" y="0"/>
                      <a:ext cx="5731510" cy="3764890"/>
                    </a:xfrm>
                    <a:prstGeom prst="rect">
                      <a:avLst/>
                    </a:prstGeom>
                    <a:noFill/>
                    <a:ln w="9525">
                      <a:noFill/>
                      <a:miter lim="800000"/>
                      <a:headEnd/>
                      <a:tailEnd/>
                    </a:ln>
                  </pic:spPr>
                </pic:pic>
              </a:graphicData>
            </a:graphic>
          </wp:inline>
        </w:drawing>
      </w:r>
    </w:p>
    <w:p w:rsidR="009B2173" w:rsidRPr="00164C11" w:rsidRDefault="009B2173" w:rsidP="00093BEF"/>
    <w:p w:rsidR="00093BEF" w:rsidRPr="00164C11" w:rsidRDefault="00093BEF" w:rsidP="00093BEF"/>
    <w:p w:rsidR="00093BEF" w:rsidRPr="00164C11" w:rsidRDefault="00093BEF" w:rsidP="00093BEF">
      <w:pPr>
        <w:rPr>
          <w:b/>
          <w:i/>
          <w:color w:val="548DD4" w:themeColor="text2" w:themeTint="99"/>
        </w:rPr>
      </w:pPr>
      <w:r w:rsidRPr="00164C11">
        <w:rPr>
          <w:b/>
          <w:i/>
          <w:color w:val="548DD4" w:themeColor="text2" w:themeTint="99"/>
        </w:rPr>
        <w:lastRenderedPageBreak/>
        <w:t>DashboardController</w:t>
      </w:r>
    </w:p>
    <w:tbl>
      <w:tblPr>
        <w:tblStyle w:val="LightList"/>
        <w:tblW w:w="0" w:type="auto"/>
        <w:tblLook w:val="04A0" w:firstRow="1" w:lastRow="0" w:firstColumn="1" w:lastColumn="0" w:noHBand="0" w:noVBand="1"/>
      </w:tblPr>
      <w:tblGrid>
        <w:gridCol w:w="3192"/>
        <w:gridCol w:w="3192"/>
        <w:gridCol w:w="3192"/>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164C11" w:rsidRDefault="00093BEF" w:rsidP="00093BEF">
            <w:pPr>
              <w:rPr>
                <w:rFonts w:cstheme="minorHAnsi"/>
                <w:sz w:val="24"/>
              </w:rPr>
            </w:pPr>
            <w:r w:rsidRPr="00164C11">
              <w:rPr>
                <w:rFonts w:cstheme="minorHAnsi"/>
                <w:color w:val="auto"/>
                <w:sz w:val="24"/>
              </w:rPr>
              <w:t>Method</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Return type</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Index()</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main page</w:t>
            </w:r>
          </w:p>
        </w:tc>
      </w:tr>
    </w:tbl>
    <w:p w:rsidR="00093BEF" w:rsidRPr="00164C11" w:rsidRDefault="00093BEF" w:rsidP="00093BEF">
      <w:pPr>
        <w:rPr>
          <w:b/>
          <w:i/>
          <w:color w:val="215868" w:themeColor="accent5" w:themeShade="80"/>
        </w:rPr>
      </w:pPr>
    </w:p>
    <w:p w:rsidR="00093BEF" w:rsidRPr="00164C11" w:rsidRDefault="00093BEF" w:rsidP="00093BEF">
      <w:pPr>
        <w:rPr>
          <w:b/>
          <w:i/>
          <w:color w:val="215868" w:themeColor="accent5" w:themeShade="80"/>
        </w:rPr>
      </w:pPr>
    </w:p>
    <w:p w:rsidR="00093BEF" w:rsidRPr="00164C11" w:rsidRDefault="00093BEF" w:rsidP="00093BEF">
      <w:pPr>
        <w:pStyle w:val="Heading4"/>
        <w:rPr>
          <w:rFonts w:ascii="Calibri" w:hAnsi="Calibri"/>
        </w:rPr>
      </w:pPr>
      <w:r w:rsidRPr="00164C11">
        <w:rPr>
          <w:rFonts w:ascii="Calibri" w:hAnsi="Calibri"/>
        </w:rPr>
        <w:t>DeliveryOptionsController</w:t>
      </w:r>
    </w:p>
    <w:tbl>
      <w:tblPr>
        <w:tblStyle w:val="LightList"/>
        <w:tblW w:w="0" w:type="auto"/>
        <w:tblLook w:val="04A0" w:firstRow="1" w:lastRow="0" w:firstColumn="1" w:lastColumn="0" w:noHBand="0" w:noVBand="1"/>
      </w:tblPr>
      <w:tblGrid>
        <w:gridCol w:w="3299"/>
        <w:gridCol w:w="2160"/>
        <w:gridCol w:w="3878"/>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9" w:type="dxa"/>
          </w:tcPr>
          <w:p w:rsidR="00093BEF" w:rsidRPr="00164C11" w:rsidRDefault="00093BEF" w:rsidP="00093BEF">
            <w:pPr>
              <w:rPr>
                <w:rFonts w:cstheme="minorHAnsi"/>
                <w:color w:val="auto"/>
                <w:sz w:val="24"/>
              </w:rPr>
            </w:pPr>
            <w:r w:rsidRPr="00164C11">
              <w:rPr>
                <w:rFonts w:cstheme="minorHAnsi"/>
                <w:sz w:val="24"/>
              </w:rPr>
              <w:t>Method</w:t>
            </w:r>
          </w:p>
        </w:tc>
        <w:tc>
          <w:tcPr>
            <w:tcW w:w="2160"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3878"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9" w:type="dxa"/>
          </w:tcPr>
          <w:p w:rsidR="00093BEF" w:rsidRPr="006405BD" w:rsidRDefault="00093BEF" w:rsidP="00093BEF">
            <w:pPr>
              <w:autoSpaceDE w:val="0"/>
              <w:autoSpaceDN w:val="0"/>
              <w:adjustRightInd w:val="0"/>
              <w:rPr>
                <w:rFonts w:cs="Calibri"/>
              </w:rPr>
            </w:pPr>
            <w:r w:rsidRPr="006405BD">
              <w:rPr>
                <w:rFonts w:cs="Calibri"/>
              </w:rPr>
              <w:t>Index()</w:t>
            </w:r>
          </w:p>
        </w:tc>
        <w:tc>
          <w:tcPr>
            <w:tcW w:w="216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3878"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list of delivery options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299" w:type="dxa"/>
          </w:tcPr>
          <w:p w:rsidR="00093BEF" w:rsidRPr="006405BD" w:rsidRDefault="00093BEF" w:rsidP="00093BEF">
            <w:pPr>
              <w:autoSpaceDE w:val="0"/>
              <w:autoSpaceDN w:val="0"/>
              <w:adjustRightInd w:val="0"/>
              <w:rPr>
                <w:rFonts w:cs="Calibri"/>
              </w:rPr>
            </w:pPr>
            <w:r w:rsidRPr="006405BD">
              <w:rPr>
                <w:rFonts w:cs="Calibri"/>
              </w:rPr>
              <w:t>Create()</w:t>
            </w:r>
          </w:p>
        </w:tc>
        <w:tc>
          <w:tcPr>
            <w:tcW w:w="216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78"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create new delivery option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9" w:type="dxa"/>
          </w:tcPr>
          <w:p w:rsidR="00093BEF" w:rsidRPr="006405BD" w:rsidRDefault="00093BEF" w:rsidP="00093BEF">
            <w:pPr>
              <w:autoSpaceDE w:val="0"/>
              <w:autoSpaceDN w:val="0"/>
              <w:adjustRightInd w:val="0"/>
              <w:rPr>
                <w:rFonts w:cs="Calibri"/>
              </w:rPr>
            </w:pPr>
            <w:r w:rsidRPr="006405BD">
              <w:rPr>
                <w:rFonts w:cs="Calibri"/>
              </w:rPr>
              <w:t>ConfirmCreate(DeliveryOption deliveryoption)</w:t>
            </w:r>
          </w:p>
        </w:tc>
        <w:tc>
          <w:tcPr>
            <w:tcW w:w="216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p>
        </w:tc>
        <w:tc>
          <w:tcPr>
            <w:tcW w:w="3878"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delivery option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299" w:type="dxa"/>
          </w:tcPr>
          <w:p w:rsidR="00093BEF" w:rsidRPr="006405BD" w:rsidRDefault="00093BEF" w:rsidP="00093BEF">
            <w:pPr>
              <w:autoSpaceDE w:val="0"/>
              <w:autoSpaceDN w:val="0"/>
              <w:adjustRightInd w:val="0"/>
              <w:rPr>
                <w:rFonts w:cs="Calibri"/>
              </w:rPr>
            </w:pPr>
            <w:r w:rsidRPr="006405BD">
              <w:rPr>
                <w:rFonts w:cs="Calibri"/>
              </w:rPr>
              <w:t>Edit(int id)</w:t>
            </w:r>
          </w:p>
        </w:tc>
        <w:tc>
          <w:tcPr>
            <w:tcW w:w="216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p>
        </w:tc>
        <w:tc>
          <w:tcPr>
            <w:tcW w:w="3878"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edit delivery option information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299" w:type="dxa"/>
          </w:tcPr>
          <w:p w:rsidR="00093BEF" w:rsidRPr="006405BD" w:rsidRDefault="00093BEF" w:rsidP="00093BEF">
            <w:pPr>
              <w:autoSpaceDE w:val="0"/>
              <w:autoSpaceDN w:val="0"/>
              <w:adjustRightInd w:val="0"/>
              <w:rPr>
                <w:rFonts w:cs="Calibri"/>
              </w:rPr>
            </w:pPr>
            <w:r w:rsidRPr="006405BD">
              <w:rPr>
                <w:rFonts w:cs="Calibri"/>
              </w:rPr>
              <w:t>ConfirmEdit(DeliveryOption deliveryoption)</w:t>
            </w:r>
          </w:p>
        </w:tc>
        <w:tc>
          <w:tcPr>
            <w:tcW w:w="216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p>
        </w:tc>
        <w:tc>
          <w:tcPr>
            <w:tcW w:w="3878"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delivery option information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299" w:type="dxa"/>
          </w:tcPr>
          <w:p w:rsidR="00093BEF" w:rsidRPr="006405BD" w:rsidRDefault="00093BEF" w:rsidP="00093BEF">
            <w:pPr>
              <w:autoSpaceDE w:val="0"/>
              <w:autoSpaceDN w:val="0"/>
              <w:adjustRightInd w:val="0"/>
              <w:rPr>
                <w:rFonts w:cs="Calibri"/>
              </w:rPr>
            </w:pPr>
            <w:r w:rsidRPr="006405BD">
              <w:rPr>
                <w:rFonts w:cs="Calibri"/>
              </w:rPr>
              <w:t>Remove(int id)</w:t>
            </w:r>
          </w:p>
        </w:tc>
        <w:tc>
          <w:tcPr>
            <w:tcW w:w="216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p>
        </w:tc>
        <w:tc>
          <w:tcPr>
            <w:tcW w:w="3878"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Remove delivery option based on Delivery Option Id</w:t>
            </w:r>
          </w:p>
        </w:tc>
      </w:tr>
    </w:tbl>
    <w:p w:rsidR="00093BEF" w:rsidRPr="00164C11" w:rsidRDefault="00093BEF" w:rsidP="00093BEF">
      <w:pPr>
        <w:rPr>
          <w:b/>
          <w:i/>
          <w:color w:val="215868" w:themeColor="accent5" w:themeShade="80"/>
        </w:rPr>
      </w:pPr>
    </w:p>
    <w:p w:rsidR="00093BEF" w:rsidRPr="00164C11" w:rsidRDefault="00093BEF" w:rsidP="00093BEF">
      <w:pPr>
        <w:rPr>
          <w:b/>
          <w:i/>
          <w:color w:val="215868" w:themeColor="accent5" w:themeShade="80"/>
        </w:rPr>
      </w:pPr>
      <w:r w:rsidRPr="00164C11">
        <w:rPr>
          <w:b/>
          <w:i/>
          <w:color w:val="215868" w:themeColor="accent5" w:themeShade="80"/>
        </w:rPr>
        <w:t>DeliveryPlansController</w:t>
      </w:r>
    </w:p>
    <w:tbl>
      <w:tblPr>
        <w:tblStyle w:val="LightList"/>
        <w:tblW w:w="0" w:type="auto"/>
        <w:tblLook w:val="04A0" w:firstRow="1" w:lastRow="0" w:firstColumn="1" w:lastColumn="0" w:noHBand="0" w:noVBand="1"/>
      </w:tblPr>
      <w:tblGrid>
        <w:gridCol w:w="3977"/>
        <w:gridCol w:w="2066"/>
        <w:gridCol w:w="3533"/>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rsidR="00093BEF" w:rsidRPr="00164C11" w:rsidRDefault="00093BEF" w:rsidP="00093BEF">
            <w:pPr>
              <w:rPr>
                <w:rFonts w:cstheme="minorHAnsi"/>
                <w:color w:val="auto"/>
                <w:sz w:val="24"/>
              </w:rPr>
            </w:pPr>
            <w:r w:rsidRPr="00164C11">
              <w:rPr>
                <w:rFonts w:cstheme="minorHAnsi"/>
                <w:sz w:val="24"/>
              </w:rPr>
              <w:t>Method</w:t>
            </w:r>
          </w:p>
        </w:tc>
        <w:tc>
          <w:tcPr>
            <w:tcW w:w="2066"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3533"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b w:val="0"/>
              </w:rPr>
            </w:pPr>
            <w:r w:rsidRPr="006405BD">
              <w:rPr>
                <w:rFonts w:cs="Calibri"/>
              </w:rPr>
              <w:t>Index</w:t>
            </w:r>
            <w:r w:rsidRPr="006405BD">
              <w:rPr>
                <w:rFonts w:cs="Calibri"/>
                <w:b w:val="0"/>
              </w:rPr>
              <w:t>()</w:t>
            </w:r>
          </w:p>
        </w:tc>
        <w:tc>
          <w:tcPr>
            <w:tcW w:w="2066"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3533"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all customer</w:t>
            </w:r>
          </w:p>
        </w:tc>
      </w:tr>
      <w:tr w:rsidR="00093BEF" w:rsidRPr="006405BD" w:rsidTr="00093BEF">
        <w:trPr>
          <w:trHeight w:val="241"/>
        </w:trPr>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Details(int id)</w:t>
            </w:r>
          </w:p>
        </w:tc>
        <w:tc>
          <w:tcPr>
            <w:tcW w:w="2066"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ViewResult</w:t>
            </w:r>
          </w:p>
        </w:tc>
        <w:tc>
          <w:tcPr>
            <w:tcW w:w="3533"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customer based on Customer Id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PdfDetails(int id)</w:t>
            </w:r>
          </w:p>
        </w:tc>
        <w:tc>
          <w:tcPr>
            <w:tcW w:w="2066"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533"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Create()</w:t>
            </w:r>
          </w:p>
        </w:tc>
        <w:tc>
          <w:tcPr>
            <w:tcW w:w="2066"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533"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create new delivery plan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ConfirmCreate(DeliveryOption deliveryoption)</w:t>
            </w:r>
          </w:p>
        </w:tc>
        <w:tc>
          <w:tcPr>
            <w:tcW w:w="2066"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p>
        </w:tc>
        <w:tc>
          <w:tcPr>
            <w:tcW w:w="3533"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lastRenderedPageBreak/>
              <w:t>Add new delivery plan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lastRenderedPageBreak/>
              <w:t>Assign(int deliveryPlanId, Guid staffUserId)</w:t>
            </w:r>
          </w:p>
        </w:tc>
        <w:tc>
          <w:tcPr>
            <w:tcW w:w="2066"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p>
        </w:tc>
        <w:tc>
          <w:tcPr>
            <w:tcW w:w="3533"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Assign plan to staff for delivering</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GetUnplannedOrdersByCityProvince(int id, int[] selectedOrderIds)</w:t>
            </w:r>
          </w:p>
        </w:tc>
        <w:tc>
          <w:tcPr>
            <w:tcW w:w="2066"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p>
        </w:tc>
        <w:tc>
          <w:tcPr>
            <w:tcW w:w="3533"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Get unplanned orders by city/province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GetUnplannedOrdersByDistrict(int id, int[] selectedOrderIds)</w:t>
            </w:r>
          </w:p>
        </w:tc>
        <w:tc>
          <w:tcPr>
            <w:tcW w:w="2066"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p>
        </w:tc>
        <w:tc>
          <w:tcPr>
            <w:tcW w:w="3533"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Get unplanned orders by district</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GetUnplannedOrdersByWard(int id, int[] selectedOrderIds)</w:t>
            </w:r>
          </w:p>
        </w:tc>
        <w:tc>
          <w:tcPr>
            <w:tcW w:w="2066"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p>
        </w:tc>
        <w:tc>
          <w:tcPr>
            <w:tcW w:w="3533"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Get unplanned orders by ward</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MarkAsFinished(int id, bool removeUnfinishedOrders)</w:t>
            </w:r>
          </w:p>
        </w:tc>
        <w:tc>
          <w:tcPr>
            <w:tcW w:w="2066"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p>
        </w:tc>
        <w:tc>
          <w:tcPr>
            <w:tcW w:w="3533"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Mark a collection plan as finished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Cancel(int id)</w:t>
            </w:r>
          </w:p>
        </w:tc>
        <w:tc>
          <w:tcPr>
            <w:tcW w:w="2066"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533"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Cancel collection plan</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977" w:type="dxa"/>
          </w:tcPr>
          <w:p w:rsidR="00093BEF" w:rsidRPr="006405BD" w:rsidRDefault="00093BEF" w:rsidP="00093BEF">
            <w:pPr>
              <w:autoSpaceDE w:val="0"/>
              <w:autoSpaceDN w:val="0"/>
              <w:adjustRightInd w:val="0"/>
              <w:rPr>
                <w:rFonts w:cs="Calibri"/>
              </w:rPr>
            </w:pPr>
            <w:r w:rsidRPr="006405BD">
              <w:rPr>
                <w:rFonts w:cs="Calibri"/>
              </w:rPr>
              <w:t>RecalculateRoute(int id)</w:t>
            </w:r>
          </w:p>
        </w:tc>
        <w:tc>
          <w:tcPr>
            <w:tcW w:w="2066"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533"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Recalculate the route for delivery plan</w:t>
            </w:r>
          </w:p>
        </w:tc>
      </w:tr>
    </w:tbl>
    <w:p w:rsidR="00093BEF" w:rsidRDefault="00093BEF" w:rsidP="00093BEF">
      <w:pPr>
        <w:rPr>
          <w:b/>
          <w:i/>
          <w:color w:val="215868" w:themeColor="accent5" w:themeShade="80"/>
        </w:rPr>
      </w:pPr>
    </w:p>
    <w:p w:rsidR="00102C9C" w:rsidRDefault="00102C9C" w:rsidP="00102C9C">
      <w:pPr>
        <w:pStyle w:val="Heading4"/>
      </w:pPr>
      <w:r w:rsidRPr="00DE3D59">
        <w:t>Create Delivery Plan</w:t>
      </w:r>
      <w:r w:rsidRPr="00C720D2">
        <w:rPr>
          <w:noProof/>
          <w:lang w:eastAsia="ja-JP"/>
        </w:rPr>
        <w:drawing>
          <wp:inline distT="0" distB="0" distL="0" distR="0" wp14:anchorId="4CB4CF77" wp14:editId="4F87DDF3">
            <wp:extent cx="5731510" cy="2955110"/>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a:stretch>
                      <a:fillRect/>
                    </a:stretch>
                  </pic:blipFill>
                  <pic:spPr bwMode="auto">
                    <a:xfrm>
                      <a:off x="0" y="0"/>
                      <a:ext cx="5731510" cy="2955110"/>
                    </a:xfrm>
                    <a:prstGeom prst="rect">
                      <a:avLst/>
                    </a:prstGeom>
                    <a:noFill/>
                    <a:ln w="9525">
                      <a:noFill/>
                      <a:miter lim="800000"/>
                      <a:headEnd/>
                      <a:tailEnd/>
                    </a:ln>
                  </pic:spPr>
                </pic:pic>
              </a:graphicData>
            </a:graphic>
          </wp:inline>
        </w:drawing>
      </w:r>
    </w:p>
    <w:p w:rsidR="00102C9C" w:rsidRDefault="00102C9C" w:rsidP="00102C9C"/>
    <w:p w:rsidR="00102C9C" w:rsidRDefault="00102C9C" w:rsidP="00102C9C">
      <w:pPr>
        <w:pStyle w:val="Heading4"/>
      </w:pPr>
      <w:r w:rsidRPr="00DE3D59">
        <w:lastRenderedPageBreak/>
        <w:t>Assign Delivery Staff to Delivery Plan</w:t>
      </w:r>
      <w:r w:rsidRPr="00C720D2">
        <w:rPr>
          <w:noProof/>
          <w:lang w:eastAsia="ja-JP"/>
        </w:rPr>
        <w:drawing>
          <wp:inline distT="0" distB="0" distL="0" distR="0" wp14:anchorId="2A5A8553" wp14:editId="6DB99705">
            <wp:extent cx="5731510" cy="360266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5731510" cy="3602663"/>
                    </a:xfrm>
                    <a:prstGeom prst="rect">
                      <a:avLst/>
                    </a:prstGeom>
                    <a:noFill/>
                    <a:ln w="9525">
                      <a:noFill/>
                      <a:miter lim="800000"/>
                      <a:headEnd/>
                      <a:tailEnd/>
                    </a:ln>
                  </pic:spPr>
                </pic:pic>
              </a:graphicData>
            </a:graphic>
          </wp:inline>
        </w:drawing>
      </w:r>
    </w:p>
    <w:p w:rsidR="00102C9C" w:rsidRDefault="00102C9C" w:rsidP="00102C9C"/>
    <w:p w:rsidR="00102C9C" w:rsidRDefault="00102C9C" w:rsidP="00102C9C">
      <w:pPr>
        <w:pStyle w:val="Heading4"/>
      </w:pPr>
      <w:r w:rsidRPr="00DE3D59">
        <w:t>Mark Delivery as Finished</w:t>
      </w:r>
      <w:r w:rsidRPr="00C720D2">
        <w:rPr>
          <w:noProof/>
          <w:lang w:eastAsia="ja-JP"/>
        </w:rPr>
        <w:drawing>
          <wp:inline distT="0" distB="0" distL="0" distR="0" wp14:anchorId="03E37ACE" wp14:editId="48EAD82C">
            <wp:extent cx="5731510" cy="2488682"/>
            <wp:effectExtent l="1905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srcRect/>
                    <a:stretch>
                      <a:fillRect/>
                    </a:stretch>
                  </pic:blipFill>
                  <pic:spPr bwMode="auto">
                    <a:xfrm>
                      <a:off x="0" y="0"/>
                      <a:ext cx="5731510" cy="2488682"/>
                    </a:xfrm>
                    <a:prstGeom prst="rect">
                      <a:avLst/>
                    </a:prstGeom>
                    <a:noFill/>
                    <a:ln w="9525">
                      <a:noFill/>
                      <a:miter lim="800000"/>
                      <a:headEnd/>
                      <a:tailEnd/>
                    </a:ln>
                  </pic:spPr>
                </pic:pic>
              </a:graphicData>
            </a:graphic>
          </wp:inline>
        </w:drawing>
      </w:r>
    </w:p>
    <w:p w:rsidR="00102C9C" w:rsidRDefault="00102C9C" w:rsidP="00102C9C"/>
    <w:p w:rsidR="00102C9C" w:rsidRDefault="00102C9C" w:rsidP="00102C9C">
      <w:pPr>
        <w:pStyle w:val="Heading4"/>
      </w:pPr>
      <w:r w:rsidRPr="00DE3D59">
        <w:lastRenderedPageBreak/>
        <w:t>Create Delivery Plan PDF</w:t>
      </w:r>
      <w:r w:rsidRPr="00C720D2">
        <w:rPr>
          <w:noProof/>
          <w:lang w:eastAsia="ja-JP"/>
        </w:rPr>
        <w:drawing>
          <wp:inline distT="0" distB="0" distL="0" distR="0" wp14:anchorId="7473F7AF" wp14:editId="1FF1DD67">
            <wp:extent cx="5572125" cy="2733675"/>
            <wp:effectExtent l="1905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5572125" cy="2733675"/>
                    </a:xfrm>
                    <a:prstGeom prst="rect">
                      <a:avLst/>
                    </a:prstGeom>
                    <a:noFill/>
                    <a:ln w="9525">
                      <a:noFill/>
                      <a:miter lim="800000"/>
                      <a:headEnd/>
                      <a:tailEnd/>
                    </a:ln>
                  </pic:spPr>
                </pic:pic>
              </a:graphicData>
            </a:graphic>
          </wp:inline>
        </w:drawing>
      </w:r>
    </w:p>
    <w:p w:rsidR="00102C9C" w:rsidRPr="00164C11" w:rsidRDefault="00102C9C" w:rsidP="00093BEF">
      <w:pPr>
        <w:rPr>
          <w:b/>
          <w:i/>
          <w:color w:val="215868" w:themeColor="accent5" w:themeShade="80"/>
        </w:rPr>
      </w:pPr>
    </w:p>
    <w:p w:rsidR="00093BEF" w:rsidRPr="00164C11" w:rsidRDefault="00093BEF" w:rsidP="00093BEF">
      <w:pPr>
        <w:pStyle w:val="Heading4"/>
        <w:rPr>
          <w:rFonts w:ascii="Calibri" w:hAnsi="Calibri"/>
        </w:rPr>
      </w:pPr>
      <w:r w:rsidRPr="00164C11">
        <w:rPr>
          <w:rFonts w:ascii="Calibri" w:hAnsi="Calibri"/>
        </w:rPr>
        <w:t>DistrictController</w:t>
      </w:r>
    </w:p>
    <w:tbl>
      <w:tblPr>
        <w:tblStyle w:val="LightList"/>
        <w:tblW w:w="0" w:type="auto"/>
        <w:tblLook w:val="04A0" w:firstRow="1" w:lastRow="0" w:firstColumn="1" w:lastColumn="0" w:noHBand="0" w:noVBand="1"/>
      </w:tblPr>
      <w:tblGrid>
        <w:gridCol w:w="3438"/>
        <w:gridCol w:w="1890"/>
        <w:gridCol w:w="4009"/>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164C11" w:rsidRDefault="00093BEF" w:rsidP="00093BEF">
            <w:pPr>
              <w:rPr>
                <w:rFonts w:cstheme="minorHAnsi"/>
                <w:color w:val="auto"/>
                <w:sz w:val="24"/>
              </w:rPr>
            </w:pPr>
            <w:r w:rsidRPr="00164C11">
              <w:rPr>
                <w:rFonts w:cstheme="minorHAnsi"/>
                <w:sz w:val="24"/>
              </w:rPr>
              <w:t>Method</w:t>
            </w:r>
          </w:p>
        </w:tc>
        <w:tc>
          <w:tcPr>
            <w:tcW w:w="1890"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4009"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Index()</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list of districts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Create()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create new district</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ConfirmCreate(District district)</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district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Edit(int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edit district information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ConfirmEdit(District district)</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district information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GetDistrictsOfCityProvince(int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Use to get districts of city/province based on City/Province Id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Remove(int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Remove district based on District Id</w:t>
            </w:r>
          </w:p>
        </w:tc>
      </w:tr>
    </w:tbl>
    <w:p w:rsidR="00093BEF" w:rsidRPr="00164C11" w:rsidRDefault="00093BEF" w:rsidP="00093BEF">
      <w:pPr>
        <w:rPr>
          <w:b/>
          <w:i/>
          <w:color w:val="215868" w:themeColor="accent5" w:themeShade="80"/>
        </w:rPr>
      </w:pPr>
    </w:p>
    <w:p w:rsidR="00093BEF" w:rsidRPr="00164C11" w:rsidRDefault="00093BEF" w:rsidP="00093BEF">
      <w:pPr>
        <w:rPr>
          <w:b/>
          <w:i/>
          <w:color w:val="548DD4" w:themeColor="text2" w:themeTint="99"/>
        </w:rPr>
      </w:pPr>
      <w:r w:rsidRPr="00164C11">
        <w:rPr>
          <w:b/>
          <w:i/>
          <w:color w:val="548DD4" w:themeColor="text2" w:themeTint="99"/>
        </w:rPr>
        <w:t>HomeController</w:t>
      </w:r>
    </w:p>
    <w:tbl>
      <w:tblPr>
        <w:tblStyle w:val="LightList"/>
        <w:tblW w:w="0" w:type="auto"/>
        <w:tblLook w:val="04A0" w:firstRow="1" w:lastRow="0" w:firstColumn="1" w:lastColumn="0" w:noHBand="0" w:noVBand="1"/>
      </w:tblPr>
      <w:tblGrid>
        <w:gridCol w:w="3192"/>
        <w:gridCol w:w="3192"/>
        <w:gridCol w:w="3192"/>
      </w:tblGrid>
      <w:tr w:rsidR="00093BEF"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164C11" w:rsidRDefault="00093BEF" w:rsidP="00093BEF">
            <w:pPr>
              <w:rPr>
                <w:rFonts w:cstheme="minorHAnsi"/>
                <w:sz w:val="24"/>
              </w:rPr>
            </w:pPr>
            <w:r w:rsidRPr="00164C11">
              <w:rPr>
                <w:rFonts w:cstheme="minorHAnsi"/>
                <w:color w:val="auto"/>
                <w:sz w:val="24"/>
              </w:rPr>
              <w:t>Method</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Return type</w:t>
            </w:r>
          </w:p>
        </w:tc>
        <w:tc>
          <w:tcPr>
            <w:tcW w:w="3192"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sz w:val="24"/>
              </w:rPr>
            </w:pPr>
            <w:r w:rsidRPr="00164C11">
              <w:rPr>
                <w:rFonts w:cstheme="minorHAnsi"/>
                <w:color w:val="auto"/>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3BEF" w:rsidRPr="006405BD" w:rsidRDefault="00093BEF" w:rsidP="00093BEF">
            <w:pPr>
              <w:autoSpaceDE w:val="0"/>
              <w:autoSpaceDN w:val="0"/>
              <w:adjustRightInd w:val="0"/>
              <w:rPr>
                <w:rFonts w:cs="Calibri"/>
              </w:rPr>
            </w:pPr>
            <w:r w:rsidRPr="006405BD">
              <w:rPr>
                <w:rFonts w:cs="Calibri"/>
              </w:rPr>
              <w:t>Index()</w:t>
            </w:r>
          </w:p>
        </w:tc>
        <w:tc>
          <w:tcPr>
            <w:tcW w:w="3192"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3192"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Redirect to appropriate page</w:t>
            </w:r>
          </w:p>
        </w:tc>
      </w:tr>
    </w:tbl>
    <w:p w:rsidR="00093BEF" w:rsidRPr="00CA2F39" w:rsidRDefault="00093BEF" w:rsidP="00093BEF">
      <w:pPr>
        <w:rPr>
          <w:color w:val="548DD4" w:themeColor="text2" w:themeTint="99"/>
        </w:rPr>
      </w:pPr>
    </w:p>
    <w:p w:rsidR="00093BEF" w:rsidRPr="00164C11" w:rsidRDefault="00093BEF" w:rsidP="00093BEF">
      <w:pPr>
        <w:rPr>
          <w:b/>
          <w:i/>
          <w:color w:val="548DD4" w:themeColor="text2" w:themeTint="99"/>
        </w:rPr>
      </w:pPr>
      <w:r w:rsidRPr="00164C11">
        <w:rPr>
          <w:b/>
          <w:i/>
          <w:color w:val="548DD4" w:themeColor="text2" w:themeTint="99"/>
        </w:rPr>
        <w:t>Hub</w:t>
      </w:r>
      <w:r w:rsidR="00102C9C">
        <w:rPr>
          <w:b/>
          <w:i/>
          <w:color w:val="548DD4" w:themeColor="text2" w:themeTint="99"/>
        </w:rPr>
        <w:t>s</w:t>
      </w:r>
      <w:r w:rsidRPr="00164C11">
        <w:rPr>
          <w:b/>
          <w:i/>
          <w:color w:val="548DD4" w:themeColor="text2" w:themeTint="99"/>
        </w:rPr>
        <w:t>Controller</w:t>
      </w:r>
    </w:p>
    <w:tbl>
      <w:tblPr>
        <w:tblStyle w:val="LightList"/>
        <w:tblW w:w="0" w:type="auto"/>
        <w:tblLook w:val="04A0" w:firstRow="1" w:lastRow="0" w:firstColumn="1" w:lastColumn="0" w:noHBand="0" w:noVBand="1"/>
      </w:tblPr>
      <w:tblGrid>
        <w:gridCol w:w="3438"/>
        <w:gridCol w:w="1890"/>
        <w:gridCol w:w="4009"/>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164C11" w:rsidRDefault="00093BEF" w:rsidP="00093BEF">
            <w:pPr>
              <w:rPr>
                <w:rFonts w:cstheme="minorHAnsi"/>
                <w:color w:val="auto"/>
                <w:sz w:val="24"/>
              </w:rPr>
            </w:pPr>
            <w:r w:rsidRPr="00164C11">
              <w:rPr>
                <w:rFonts w:cstheme="minorHAnsi"/>
                <w:sz w:val="24"/>
              </w:rPr>
              <w:t>Method</w:t>
            </w:r>
          </w:p>
        </w:tc>
        <w:tc>
          <w:tcPr>
            <w:tcW w:w="1890"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4009"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Index()</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list of hubs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lastRenderedPageBreak/>
              <w:t>Create()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create new hub</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ConfirmCreate(Hub hub)</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hub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Edit(int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edit hub information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ConfirmEdit(Hub hub)</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hub’s information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UpdateLocation(int id, decimal latitude, decimal longitude)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Update hub’s location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Remove(int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spacing w:after="0" w:line="240" w:lineRule="auto"/>
              <w:cnfStyle w:val="000000100000" w:firstRow="0" w:lastRow="0" w:firstColumn="0" w:lastColumn="0" w:oddVBand="0" w:evenVBand="0" w:oddHBand="1" w:evenHBand="0" w:firstRowFirstColumn="0" w:firstRowLastColumn="0" w:lastRowFirstColumn="0" w:lastRowLastColumn="0"/>
              <w:rPr>
                <w:rFonts w:eastAsiaTheme="minorHAnsi" w:cs="Calibri"/>
              </w:rPr>
            </w:pPr>
            <w:r w:rsidRPr="006405BD">
              <w:rPr>
                <w:rFonts w:cs="Calibri"/>
              </w:rPr>
              <w:t>Remove hub based on hub Id</w:t>
            </w:r>
          </w:p>
        </w:tc>
      </w:tr>
    </w:tbl>
    <w:p w:rsidR="00093BEF" w:rsidRPr="00164C11" w:rsidRDefault="00093BEF" w:rsidP="00093BEF">
      <w:pPr>
        <w:rPr>
          <w:b/>
          <w:i/>
          <w:color w:val="548DD4" w:themeColor="text2" w:themeTint="99"/>
        </w:rPr>
      </w:pPr>
    </w:p>
    <w:p w:rsidR="00102C9C" w:rsidRDefault="00102C9C" w:rsidP="00102C9C">
      <w:pPr>
        <w:pStyle w:val="Heading4"/>
      </w:pPr>
      <w:r w:rsidRPr="00AB5678">
        <w:t>Create Option</w:t>
      </w:r>
      <w:r w:rsidRPr="00C720D2">
        <w:rPr>
          <w:noProof/>
          <w:lang w:eastAsia="ja-JP"/>
        </w:rPr>
        <w:drawing>
          <wp:inline distT="0" distB="0" distL="0" distR="0" wp14:anchorId="1CC77064" wp14:editId="2A2F7A1B">
            <wp:extent cx="5731510" cy="3782797"/>
            <wp:effectExtent l="1905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cstate="print"/>
                    <a:srcRect/>
                    <a:stretch>
                      <a:fillRect/>
                    </a:stretch>
                  </pic:blipFill>
                  <pic:spPr bwMode="auto">
                    <a:xfrm>
                      <a:off x="0" y="0"/>
                      <a:ext cx="5731510" cy="3782797"/>
                    </a:xfrm>
                    <a:prstGeom prst="rect">
                      <a:avLst/>
                    </a:prstGeom>
                    <a:noFill/>
                    <a:ln w="9525">
                      <a:noFill/>
                      <a:miter lim="800000"/>
                      <a:headEnd/>
                      <a:tailEnd/>
                    </a:ln>
                  </pic:spPr>
                </pic:pic>
              </a:graphicData>
            </a:graphic>
          </wp:inline>
        </w:drawing>
      </w:r>
    </w:p>
    <w:p w:rsidR="00102C9C" w:rsidRDefault="00102C9C" w:rsidP="00102C9C"/>
    <w:p w:rsidR="00102C9C" w:rsidRDefault="00102C9C" w:rsidP="00102C9C">
      <w:pPr>
        <w:pStyle w:val="Heading4"/>
      </w:pPr>
      <w:r w:rsidRPr="00AB5678">
        <w:lastRenderedPageBreak/>
        <w:t>Delete Option</w:t>
      </w:r>
      <w:r w:rsidRPr="00C720D2">
        <w:rPr>
          <w:noProof/>
          <w:lang w:eastAsia="ja-JP"/>
        </w:rPr>
        <w:drawing>
          <wp:inline distT="0" distB="0" distL="0" distR="0" wp14:anchorId="7A6C261C" wp14:editId="21FF0B3E">
            <wp:extent cx="5731510" cy="3469072"/>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srcRect/>
                    <a:stretch>
                      <a:fillRect/>
                    </a:stretch>
                  </pic:blipFill>
                  <pic:spPr bwMode="auto">
                    <a:xfrm>
                      <a:off x="0" y="0"/>
                      <a:ext cx="5731510" cy="3469072"/>
                    </a:xfrm>
                    <a:prstGeom prst="rect">
                      <a:avLst/>
                    </a:prstGeom>
                    <a:noFill/>
                    <a:ln w="9525">
                      <a:noFill/>
                      <a:miter lim="800000"/>
                      <a:headEnd/>
                      <a:tailEnd/>
                    </a:ln>
                  </pic:spPr>
                </pic:pic>
              </a:graphicData>
            </a:graphic>
          </wp:inline>
        </w:drawing>
      </w:r>
    </w:p>
    <w:p w:rsidR="00102C9C" w:rsidRDefault="00102C9C" w:rsidP="00102C9C"/>
    <w:p w:rsidR="00102C9C" w:rsidRDefault="00102C9C" w:rsidP="00102C9C">
      <w:pPr>
        <w:pStyle w:val="Heading4"/>
      </w:pPr>
      <w:r w:rsidRPr="00AB5678">
        <w:lastRenderedPageBreak/>
        <w:t>Edit Option</w:t>
      </w:r>
      <w:r w:rsidRPr="00C720D2">
        <w:rPr>
          <w:noProof/>
          <w:lang w:eastAsia="ja-JP"/>
        </w:rPr>
        <w:drawing>
          <wp:inline distT="0" distB="0" distL="0" distR="0" wp14:anchorId="505F01CB" wp14:editId="67D4B265">
            <wp:extent cx="5638800" cy="41402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cstate="print"/>
                    <a:srcRect/>
                    <a:stretch>
                      <a:fillRect/>
                    </a:stretch>
                  </pic:blipFill>
                  <pic:spPr bwMode="auto">
                    <a:xfrm>
                      <a:off x="0" y="0"/>
                      <a:ext cx="5636417" cy="4138451"/>
                    </a:xfrm>
                    <a:prstGeom prst="rect">
                      <a:avLst/>
                    </a:prstGeom>
                    <a:noFill/>
                    <a:ln w="9525">
                      <a:noFill/>
                      <a:miter lim="800000"/>
                      <a:headEnd/>
                      <a:tailEnd/>
                    </a:ln>
                  </pic:spPr>
                </pic:pic>
              </a:graphicData>
            </a:graphic>
          </wp:inline>
        </w:drawing>
      </w:r>
    </w:p>
    <w:p w:rsidR="00102C9C" w:rsidRDefault="00102C9C" w:rsidP="00102C9C">
      <w:pPr>
        <w:pStyle w:val="Heading4"/>
      </w:pPr>
      <w:r w:rsidRPr="00AB5678">
        <w:t>Set Location</w:t>
      </w:r>
      <w:r>
        <w:t xml:space="preserve"> for Hub</w:t>
      </w:r>
      <w:r w:rsidRPr="00C720D2">
        <w:rPr>
          <w:noProof/>
          <w:lang w:eastAsia="ja-JP"/>
        </w:rPr>
        <w:drawing>
          <wp:inline distT="0" distB="0" distL="0" distR="0" wp14:anchorId="65CCAAE0" wp14:editId="77C43993">
            <wp:extent cx="5731510" cy="3139335"/>
            <wp:effectExtent l="1905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cstate="print"/>
                    <a:srcRect/>
                    <a:stretch>
                      <a:fillRect/>
                    </a:stretch>
                  </pic:blipFill>
                  <pic:spPr bwMode="auto">
                    <a:xfrm>
                      <a:off x="0" y="0"/>
                      <a:ext cx="5731510" cy="3139335"/>
                    </a:xfrm>
                    <a:prstGeom prst="rect">
                      <a:avLst/>
                    </a:prstGeom>
                    <a:noFill/>
                    <a:ln w="9525">
                      <a:noFill/>
                      <a:miter lim="800000"/>
                      <a:headEnd/>
                      <a:tailEnd/>
                    </a:ln>
                  </pic:spPr>
                </pic:pic>
              </a:graphicData>
            </a:graphic>
          </wp:inline>
        </w:drawing>
      </w:r>
    </w:p>
    <w:p w:rsidR="00093BEF" w:rsidRPr="00164C11" w:rsidRDefault="00093BEF" w:rsidP="00093BEF">
      <w:pPr>
        <w:rPr>
          <w:b/>
          <w:i/>
          <w:color w:val="548DD4" w:themeColor="text2" w:themeTint="99"/>
        </w:rPr>
      </w:pPr>
    </w:p>
    <w:p w:rsidR="00093BEF" w:rsidRPr="00164C11" w:rsidRDefault="00093BEF" w:rsidP="00093BEF">
      <w:pPr>
        <w:rPr>
          <w:b/>
          <w:i/>
          <w:color w:val="548DD4" w:themeColor="text2" w:themeTint="99"/>
        </w:rPr>
      </w:pPr>
    </w:p>
    <w:p w:rsidR="00102C9C" w:rsidRDefault="00102C9C" w:rsidP="00093BEF">
      <w:pPr>
        <w:rPr>
          <w:b/>
          <w:i/>
          <w:color w:val="548DD4" w:themeColor="text2" w:themeTint="99"/>
        </w:rPr>
      </w:pPr>
    </w:p>
    <w:p w:rsidR="00093BEF" w:rsidRPr="00164C11" w:rsidRDefault="00093BEF" w:rsidP="00093BEF">
      <w:pPr>
        <w:rPr>
          <w:b/>
          <w:i/>
          <w:color w:val="548DD4" w:themeColor="text2" w:themeTint="99"/>
        </w:rPr>
      </w:pPr>
      <w:r w:rsidRPr="00164C11">
        <w:rPr>
          <w:b/>
          <w:i/>
          <w:color w:val="548DD4" w:themeColor="text2" w:themeTint="99"/>
        </w:rPr>
        <w:t>ItemsController</w:t>
      </w:r>
    </w:p>
    <w:tbl>
      <w:tblPr>
        <w:tblStyle w:val="LightList"/>
        <w:tblW w:w="0" w:type="auto"/>
        <w:tblLook w:val="04A0" w:firstRow="1" w:lastRow="0" w:firstColumn="1" w:lastColumn="0" w:noHBand="0" w:noVBand="1"/>
      </w:tblPr>
      <w:tblGrid>
        <w:gridCol w:w="3438"/>
        <w:gridCol w:w="1890"/>
        <w:gridCol w:w="4009"/>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164C11" w:rsidRDefault="00093BEF" w:rsidP="00093BEF">
            <w:pPr>
              <w:rPr>
                <w:rFonts w:cstheme="minorHAnsi"/>
                <w:color w:val="auto"/>
                <w:sz w:val="24"/>
              </w:rPr>
            </w:pPr>
            <w:r w:rsidRPr="00164C11">
              <w:rPr>
                <w:rFonts w:cstheme="minorHAnsi"/>
                <w:sz w:val="24"/>
              </w:rPr>
              <w:lastRenderedPageBreak/>
              <w:t>Method</w:t>
            </w:r>
          </w:p>
        </w:tc>
        <w:tc>
          <w:tcPr>
            <w:tcW w:w="1890"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4009"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Create(int orderId)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create new item</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ConfirmCreate(Item item)</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Add new item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Edit(int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 xml:space="preserve">Display form for edit </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ConfirmEdit(Item item)</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Update new item’s information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093BEF" w:rsidRPr="006405BD" w:rsidRDefault="00093BEF" w:rsidP="00093BEF">
            <w:pPr>
              <w:autoSpaceDE w:val="0"/>
              <w:autoSpaceDN w:val="0"/>
              <w:adjustRightInd w:val="0"/>
              <w:rPr>
                <w:rFonts w:cs="Calibri"/>
              </w:rPr>
            </w:pPr>
            <w:r w:rsidRPr="006405BD">
              <w:rPr>
                <w:rFonts w:cs="Calibri"/>
              </w:rPr>
              <w:t>Cancel(int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00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Cancel this item</w:t>
            </w:r>
          </w:p>
        </w:tc>
      </w:tr>
    </w:tbl>
    <w:p w:rsidR="00093BEF" w:rsidRDefault="00093BEF" w:rsidP="00093BEF">
      <w:pPr>
        <w:rPr>
          <w:b/>
          <w:i/>
          <w:color w:val="548DD4" w:themeColor="text2" w:themeTint="99"/>
        </w:rPr>
      </w:pPr>
    </w:p>
    <w:p w:rsidR="00102C9C" w:rsidRDefault="00102C9C" w:rsidP="00102C9C">
      <w:pPr>
        <w:pStyle w:val="Heading4"/>
      </w:pPr>
      <w:r w:rsidRPr="00DE3D59">
        <w:t>Add New Item</w:t>
      </w:r>
      <w:r w:rsidRPr="00C720D2">
        <w:rPr>
          <w:noProof/>
          <w:lang w:eastAsia="ja-JP"/>
        </w:rPr>
        <w:drawing>
          <wp:inline distT="0" distB="0" distL="0" distR="0" wp14:anchorId="3DE1B350" wp14:editId="16A8E818">
            <wp:extent cx="5731510" cy="2931961"/>
            <wp:effectExtent l="1905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5731510" cy="2931961"/>
                    </a:xfrm>
                    <a:prstGeom prst="rect">
                      <a:avLst/>
                    </a:prstGeom>
                    <a:noFill/>
                    <a:ln w="9525">
                      <a:noFill/>
                      <a:miter lim="800000"/>
                      <a:headEnd/>
                      <a:tailEnd/>
                    </a:ln>
                  </pic:spPr>
                </pic:pic>
              </a:graphicData>
            </a:graphic>
          </wp:inline>
        </w:drawing>
      </w:r>
    </w:p>
    <w:p w:rsidR="00102C9C" w:rsidRPr="00164C11" w:rsidRDefault="00102C9C" w:rsidP="00093BEF">
      <w:pPr>
        <w:rPr>
          <w:b/>
          <w:i/>
          <w:color w:val="548DD4" w:themeColor="text2" w:themeTint="99"/>
        </w:rPr>
      </w:pPr>
    </w:p>
    <w:p w:rsidR="00093BEF" w:rsidRPr="00164C11" w:rsidRDefault="00093BEF" w:rsidP="00093BEF">
      <w:pPr>
        <w:rPr>
          <w:b/>
          <w:i/>
          <w:color w:val="548DD4" w:themeColor="text2" w:themeTint="99"/>
        </w:rPr>
      </w:pPr>
    </w:p>
    <w:p w:rsidR="00093BEF" w:rsidRPr="00164C11" w:rsidRDefault="00093BEF" w:rsidP="00093BEF">
      <w:pPr>
        <w:pStyle w:val="Heading4"/>
        <w:rPr>
          <w:rFonts w:ascii="Calibri" w:hAnsi="Calibri"/>
        </w:rPr>
      </w:pPr>
      <w:r w:rsidRPr="00164C11">
        <w:rPr>
          <w:rFonts w:ascii="Calibri" w:hAnsi="Calibri"/>
        </w:rPr>
        <w:t>OrderPaymentTypesController</w:t>
      </w:r>
    </w:p>
    <w:tbl>
      <w:tblPr>
        <w:tblStyle w:val="LightList"/>
        <w:tblW w:w="0" w:type="auto"/>
        <w:tblLook w:val="04A0" w:firstRow="1" w:lastRow="0" w:firstColumn="1" w:lastColumn="0" w:noHBand="0" w:noVBand="1"/>
      </w:tblPr>
      <w:tblGrid>
        <w:gridCol w:w="3618"/>
        <w:gridCol w:w="1890"/>
        <w:gridCol w:w="3829"/>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164C11" w:rsidRDefault="00093BEF" w:rsidP="00093BEF">
            <w:pPr>
              <w:rPr>
                <w:rFonts w:cstheme="minorHAnsi"/>
                <w:color w:val="auto"/>
                <w:sz w:val="24"/>
              </w:rPr>
            </w:pPr>
            <w:r w:rsidRPr="00164C11">
              <w:rPr>
                <w:rFonts w:cstheme="minorHAnsi"/>
                <w:sz w:val="24"/>
              </w:rPr>
              <w:t>Method</w:t>
            </w:r>
          </w:p>
        </w:tc>
        <w:tc>
          <w:tcPr>
            <w:tcW w:w="1890"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3829"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Index()</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list of order payment types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Create()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create new order payment type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ConfirmCreate(OrderPaymentType orderpaymenttype)</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order payment type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Edit(int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edit order payment type information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lastRenderedPageBreak/>
              <w:t>ConfirmEdit(OrderPaymentType orderpaymenttype)</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order payment type information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Remove(int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delete order payment type information</w:t>
            </w:r>
          </w:p>
        </w:tc>
      </w:tr>
    </w:tbl>
    <w:p w:rsidR="00093BEF" w:rsidRPr="00164C11" w:rsidRDefault="00093BEF" w:rsidP="00093BEF">
      <w:pPr>
        <w:rPr>
          <w:b/>
          <w:i/>
          <w:color w:val="548DD4" w:themeColor="text2" w:themeTint="99"/>
        </w:rPr>
      </w:pPr>
    </w:p>
    <w:p w:rsidR="00093BEF" w:rsidRPr="00164C11" w:rsidRDefault="00093BEF" w:rsidP="00093BEF">
      <w:pPr>
        <w:pStyle w:val="Heading4"/>
        <w:rPr>
          <w:rFonts w:ascii="Calibri" w:hAnsi="Calibri"/>
        </w:rPr>
      </w:pPr>
      <w:r w:rsidRPr="00164C11">
        <w:rPr>
          <w:rFonts w:ascii="Calibri" w:hAnsi="Calibri"/>
        </w:rPr>
        <w:t>OrdersController</w:t>
      </w:r>
    </w:p>
    <w:tbl>
      <w:tblPr>
        <w:tblStyle w:val="LightList"/>
        <w:tblW w:w="0" w:type="auto"/>
        <w:tblLook w:val="04A0" w:firstRow="1" w:lastRow="0" w:firstColumn="1" w:lastColumn="0" w:noHBand="0" w:noVBand="1"/>
      </w:tblPr>
      <w:tblGrid>
        <w:gridCol w:w="3618"/>
        <w:gridCol w:w="1890"/>
        <w:gridCol w:w="3829"/>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164C11" w:rsidRDefault="00093BEF" w:rsidP="00093BEF">
            <w:pPr>
              <w:rPr>
                <w:rFonts w:cstheme="minorHAnsi"/>
                <w:color w:val="auto"/>
                <w:sz w:val="24"/>
              </w:rPr>
            </w:pPr>
            <w:r w:rsidRPr="00164C11">
              <w:rPr>
                <w:rFonts w:cstheme="minorHAnsi"/>
                <w:sz w:val="24"/>
              </w:rPr>
              <w:t>Method</w:t>
            </w:r>
          </w:p>
        </w:tc>
        <w:tc>
          <w:tcPr>
            <w:tcW w:w="1890"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3829"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Index()</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list of orders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Details(int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detail of an order based on Order Id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Create(int requestId)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create new order</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ConfirmCreate(Order order)</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Add new order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Edit(int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edit order’s information</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ConfirmEdit(Order order)</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Add new order’s information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Cancel(int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Cancel this order</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Approve()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Approve this order</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Reject(int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Reject this order</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Disapprove(int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Disapprove this order</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MarkAsDelivered()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Mark this order as delivered</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MarkAsReturned(int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Mark this order as returned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UpdateLocation(int id, decimal latitude, decimal longitude)</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Update location of this order</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RemoveFromDeliveryPlan(int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Remove this order from delivery plan</w:t>
            </w:r>
          </w:p>
        </w:tc>
      </w:tr>
    </w:tbl>
    <w:p w:rsidR="00102C9C" w:rsidRDefault="00102C9C" w:rsidP="00093BEF">
      <w:pPr>
        <w:rPr>
          <w:b/>
          <w:i/>
          <w:color w:val="548DD4" w:themeColor="text2" w:themeTint="99"/>
        </w:rPr>
      </w:pPr>
    </w:p>
    <w:p w:rsidR="00102C9C" w:rsidRDefault="00102C9C" w:rsidP="00102C9C">
      <w:pPr>
        <w:pStyle w:val="Heading4"/>
      </w:pPr>
      <w:r w:rsidRPr="00DE3D59">
        <w:lastRenderedPageBreak/>
        <w:t>Add New Order</w:t>
      </w:r>
    </w:p>
    <w:p w:rsidR="00102C9C" w:rsidRDefault="00102C9C" w:rsidP="00102C9C">
      <w:r w:rsidRPr="00C720D2">
        <w:rPr>
          <w:noProof/>
          <w:lang w:eastAsia="ja-JP"/>
        </w:rPr>
        <w:drawing>
          <wp:inline distT="0" distB="0" distL="0" distR="0" wp14:anchorId="68DCA700" wp14:editId="73FF935F">
            <wp:extent cx="5731510" cy="2946744"/>
            <wp:effectExtent l="1905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srcRect/>
                    <a:stretch>
                      <a:fillRect/>
                    </a:stretch>
                  </pic:blipFill>
                  <pic:spPr bwMode="auto">
                    <a:xfrm>
                      <a:off x="0" y="0"/>
                      <a:ext cx="5731510" cy="2946744"/>
                    </a:xfrm>
                    <a:prstGeom prst="rect">
                      <a:avLst/>
                    </a:prstGeom>
                    <a:noFill/>
                    <a:ln w="9525">
                      <a:noFill/>
                      <a:miter lim="800000"/>
                      <a:headEnd/>
                      <a:tailEnd/>
                    </a:ln>
                  </pic:spPr>
                </pic:pic>
              </a:graphicData>
            </a:graphic>
          </wp:inline>
        </w:drawing>
      </w:r>
    </w:p>
    <w:p w:rsidR="00102C9C" w:rsidRDefault="00102C9C" w:rsidP="00102C9C">
      <w:pPr>
        <w:pStyle w:val="Heading4"/>
      </w:pPr>
      <w:r w:rsidRPr="00DE3D59">
        <w:lastRenderedPageBreak/>
        <w:t>Edit Order</w:t>
      </w:r>
    </w:p>
    <w:p w:rsidR="00102C9C" w:rsidRDefault="00102C9C" w:rsidP="00102C9C">
      <w:pPr>
        <w:pStyle w:val="Heading4"/>
      </w:pPr>
      <w:r w:rsidRPr="00C720D2">
        <w:rPr>
          <w:noProof/>
          <w:lang w:eastAsia="ja-JP"/>
        </w:rPr>
        <w:drawing>
          <wp:inline distT="0" distB="0" distL="0" distR="0" wp14:anchorId="2EC5A4B1" wp14:editId="6F4BD378">
            <wp:extent cx="5731510" cy="2818465"/>
            <wp:effectExtent l="1905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srcRect/>
                    <a:stretch>
                      <a:fillRect/>
                    </a:stretch>
                  </pic:blipFill>
                  <pic:spPr bwMode="auto">
                    <a:xfrm>
                      <a:off x="0" y="0"/>
                      <a:ext cx="5731510" cy="2818465"/>
                    </a:xfrm>
                    <a:prstGeom prst="rect">
                      <a:avLst/>
                    </a:prstGeom>
                    <a:noFill/>
                    <a:ln w="9525">
                      <a:noFill/>
                      <a:miter lim="800000"/>
                      <a:headEnd/>
                      <a:tailEnd/>
                    </a:ln>
                  </pic:spPr>
                </pic:pic>
              </a:graphicData>
            </a:graphic>
          </wp:inline>
        </w:drawing>
      </w:r>
    </w:p>
    <w:p w:rsidR="00102C9C" w:rsidRDefault="00102C9C" w:rsidP="00102C9C">
      <w:pPr>
        <w:pStyle w:val="Heading4"/>
      </w:pPr>
    </w:p>
    <w:p w:rsidR="00102C9C" w:rsidRDefault="00102C9C" w:rsidP="00EE1D04">
      <w:pPr>
        <w:pStyle w:val="Heading4"/>
        <w:rPr>
          <w:color w:val="548DD4" w:themeColor="text2" w:themeTint="99"/>
        </w:rPr>
      </w:pPr>
      <w:r w:rsidRPr="00DE3D59">
        <w:t>Cancel Order</w:t>
      </w:r>
      <w:r w:rsidRPr="00C720D2">
        <w:rPr>
          <w:noProof/>
          <w:lang w:eastAsia="ja-JP"/>
        </w:rPr>
        <w:drawing>
          <wp:inline distT="0" distB="0" distL="0" distR="0" wp14:anchorId="4AFC9323" wp14:editId="56A578CF">
            <wp:extent cx="5731510" cy="3316199"/>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srcRect/>
                    <a:stretch>
                      <a:fillRect/>
                    </a:stretch>
                  </pic:blipFill>
                  <pic:spPr bwMode="auto">
                    <a:xfrm>
                      <a:off x="0" y="0"/>
                      <a:ext cx="5731510" cy="3316199"/>
                    </a:xfrm>
                    <a:prstGeom prst="rect">
                      <a:avLst/>
                    </a:prstGeom>
                    <a:noFill/>
                    <a:ln w="9525">
                      <a:noFill/>
                      <a:miter lim="800000"/>
                      <a:headEnd/>
                      <a:tailEnd/>
                    </a:ln>
                  </pic:spPr>
                </pic:pic>
              </a:graphicData>
            </a:graphic>
          </wp:inline>
        </w:drawing>
      </w:r>
    </w:p>
    <w:p w:rsidR="00102C9C" w:rsidRDefault="00102C9C" w:rsidP="00093BEF">
      <w:pPr>
        <w:rPr>
          <w:b/>
          <w:i/>
          <w:color w:val="548DD4" w:themeColor="text2" w:themeTint="99"/>
        </w:rPr>
      </w:pPr>
    </w:p>
    <w:p w:rsidR="00102C9C" w:rsidRDefault="00102C9C" w:rsidP="00102C9C">
      <w:pPr>
        <w:pStyle w:val="Heading4"/>
      </w:pPr>
      <w:r w:rsidRPr="00DE3D59">
        <w:lastRenderedPageBreak/>
        <w:t>Mark Orders As Delivered</w:t>
      </w:r>
      <w:r w:rsidRPr="00C720D2">
        <w:rPr>
          <w:noProof/>
          <w:lang w:eastAsia="ja-JP"/>
        </w:rPr>
        <w:drawing>
          <wp:inline distT="0" distB="0" distL="0" distR="0" wp14:anchorId="251887E6" wp14:editId="39224F35">
            <wp:extent cx="5731510" cy="3016584"/>
            <wp:effectExtent l="1905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cstate="print"/>
                    <a:srcRect/>
                    <a:stretch>
                      <a:fillRect/>
                    </a:stretch>
                  </pic:blipFill>
                  <pic:spPr bwMode="auto">
                    <a:xfrm>
                      <a:off x="0" y="0"/>
                      <a:ext cx="5731510" cy="3016584"/>
                    </a:xfrm>
                    <a:prstGeom prst="rect">
                      <a:avLst/>
                    </a:prstGeom>
                    <a:noFill/>
                    <a:ln w="9525">
                      <a:noFill/>
                      <a:miter lim="800000"/>
                      <a:headEnd/>
                      <a:tailEnd/>
                    </a:ln>
                  </pic:spPr>
                </pic:pic>
              </a:graphicData>
            </a:graphic>
          </wp:inline>
        </w:drawing>
      </w:r>
    </w:p>
    <w:p w:rsidR="00102C9C" w:rsidRDefault="00102C9C" w:rsidP="00102C9C"/>
    <w:p w:rsidR="00102C9C" w:rsidRDefault="00102C9C" w:rsidP="00102C9C">
      <w:pPr>
        <w:pStyle w:val="Heading4"/>
      </w:pPr>
      <w:r w:rsidRPr="00DE3D59">
        <w:t>Mark Order As Returned</w:t>
      </w:r>
      <w:r w:rsidRPr="00C720D2">
        <w:rPr>
          <w:noProof/>
          <w:lang w:eastAsia="ja-JP"/>
        </w:rPr>
        <w:drawing>
          <wp:inline distT="0" distB="0" distL="0" distR="0" wp14:anchorId="7445771F" wp14:editId="27F7DC6B">
            <wp:extent cx="5731510" cy="2533027"/>
            <wp:effectExtent l="1905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cstate="print"/>
                    <a:srcRect/>
                    <a:stretch>
                      <a:fillRect/>
                    </a:stretch>
                  </pic:blipFill>
                  <pic:spPr bwMode="auto">
                    <a:xfrm>
                      <a:off x="0" y="0"/>
                      <a:ext cx="5731510" cy="2533027"/>
                    </a:xfrm>
                    <a:prstGeom prst="rect">
                      <a:avLst/>
                    </a:prstGeom>
                    <a:noFill/>
                    <a:ln w="9525">
                      <a:noFill/>
                      <a:miter lim="800000"/>
                      <a:headEnd/>
                      <a:tailEnd/>
                    </a:ln>
                  </pic:spPr>
                </pic:pic>
              </a:graphicData>
            </a:graphic>
          </wp:inline>
        </w:drawing>
      </w:r>
    </w:p>
    <w:p w:rsidR="00102C9C" w:rsidRDefault="00102C9C" w:rsidP="00093BEF">
      <w:pPr>
        <w:rPr>
          <w:b/>
          <w:i/>
          <w:color w:val="548DD4" w:themeColor="text2" w:themeTint="99"/>
        </w:rPr>
      </w:pPr>
    </w:p>
    <w:p w:rsidR="00093BEF" w:rsidRPr="00164C11" w:rsidRDefault="00093BEF" w:rsidP="00093BEF">
      <w:pPr>
        <w:rPr>
          <w:b/>
          <w:i/>
          <w:color w:val="548DD4" w:themeColor="text2" w:themeTint="99"/>
        </w:rPr>
      </w:pPr>
      <w:r w:rsidRPr="00164C11">
        <w:rPr>
          <w:b/>
          <w:i/>
          <w:color w:val="548DD4" w:themeColor="text2" w:themeTint="99"/>
        </w:rPr>
        <w:t>RequestController</w:t>
      </w:r>
    </w:p>
    <w:tbl>
      <w:tblPr>
        <w:tblStyle w:val="LightList"/>
        <w:tblW w:w="0" w:type="auto"/>
        <w:tblLook w:val="04A0" w:firstRow="1" w:lastRow="0" w:firstColumn="1" w:lastColumn="0" w:noHBand="0" w:noVBand="1"/>
      </w:tblPr>
      <w:tblGrid>
        <w:gridCol w:w="3618"/>
        <w:gridCol w:w="1890"/>
        <w:gridCol w:w="3829"/>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164C11" w:rsidRDefault="00093BEF" w:rsidP="00093BEF">
            <w:pPr>
              <w:rPr>
                <w:rFonts w:cstheme="minorHAnsi"/>
                <w:color w:val="auto"/>
                <w:sz w:val="24"/>
              </w:rPr>
            </w:pPr>
            <w:r w:rsidRPr="00164C11">
              <w:rPr>
                <w:rFonts w:cstheme="minorHAnsi"/>
                <w:sz w:val="24"/>
              </w:rPr>
              <w:t>Method</w:t>
            </w:r>
          </w:p>
        </w:tc>
        <w:tc>
          <w:tcPr>
            <w:tcW w:w="1890"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3829"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Index()</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list of requests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Details(int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ViewResult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detail of a request based on Request Id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Create(int requestId)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form for create new request</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 xml:space="preserve">ConfirmCreate(int CustomerId, int CollectionAddressId, string Note, </w:t>
            </w:r>
            <w:r w:rsidRPr="006405BD">
              <w:rPr>
                <w:rFonts w:cs="Calibri"/>
              </w:rPr>
              <w:lastRenderedPageBreak/>
              <w:t>HttpPostedFileBase excelFile)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lastRenderedPageBreak/>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Add new request to database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lastRenderedPageBreak/>
              <w:t>AddOrders(int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Orders to request</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Submit(int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 xml:space="preserve">Submit this request </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RemoveFromDeliveryPlan(int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Remove this order from delivery plan</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GetTotalFee(int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Get total fee of this request</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ApproveOrders(int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Approve orders of this request</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Approve(int id)</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Approve this request</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Reject(int id)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Reject this request</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rPr>
                <w:rFonts w:cs="Calibri"/>
              </w:rPr>
            </w:pPr>
            <w:r w:rsidRPr="006405BD">
              <w:rPr>
                <w:rFonts w:cs="Calibri"/>
              </w:rPr>
              <w:t>Cancel(int id)</w:t>
            </w:r>
          </w:p>
        </w:tc>
        <w:tc>
          <w:tcPr>
            <w:tcW w:w="1890"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Cancel this request</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MarkAsCollected()</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Mark this request as collected</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UpdateLocation(int id, decimal latitude, decimal longitude)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Update location of this request</w:t>
            </w:r>
          </w:p>
        </w:tc>
      </w:tr>
    </w:tbl>
    <w:p w:rsidR="00093BEF" w:rsidRPr="00164C11" w:rsidRDefault="00093BEF" w:rsidP="00093BEF">
      <w:pPr>
        <w:rPr>
          <w:b/>
          <w:i/>
          <w:color w:val="548DD4" w:themeColor="text2" w:themeTint="99"/>
        </w:rPr>
      </w:pPr>
    </w:p>
    <w:p w:rsidR="00102C9C" w:rsidRDefault="00102C9C" w:rsidP="00102C9C">
      <w:pPr>
        <w:pStyle w:val="Heading4"/>
      </w:pPr>
      <w:r w:rsidRPr="00DE3D59">
        <w:t>Create Request</w:t>
      </w:r>
    </w:p>
    <w:p w:rsidR="00102C9C" w:rsidRDefault="00102C9C" w:rsidP="00102C9C">
      <w:r w:rsidRPr="00C720D2">
        <w:rPr>
          <w:noProof/>
          <w:lang w:eastAsia="ja-JP"/>
        </w:rPr>
        <w:drawing>
          <wp:inline distT="0" distB="0" distL="0" distR="0" wp14:anchorId="6ACFCDF5" wp14:editId="411D2F15">
            <wp:extent cx="5731510" cy="2934284"/>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5731510" cy="2934284"/>
                    </a:xfrm>
                    <a:prstGeom prst="rect">
                      <a:avLst/>
                    </a:prstGeom>
                    <a:noFill/>
                    <a:ln w="9525">
                      <a:noFill/>
                      <a:miter lim="800000"/>
                      <a:headEnd/>
                      <a:tailEnd/>
                    </a:ln>
                  </pic:spPr>
                </pic:pic>
              </a:graphicData>
            </a:graphic>
          </wp:inline>
        </w:drawing>
      </w:r>
    </w:p>
    <w:p w:rsidR="00093BEF" w:rsidRPr="00164C11" w:rsidRDefault="00093BEF" w:rsidP="00093BEF">
      <w:pPr>
        <w:rPr>
          <w:b/>
          <w:i/>
          <w:color w:val="548DD4" w:themeColor="text2" w:themeTint="99"/>
        </w:rPr>
      </w:pPr>
    </w:p>
    <w:p w:rsidR="00102C9C" w:rsidRDefault="00102C9C" w:rsidP="00102C9C">
      <w:pPr>
        <w:pStyle w:val="Heading4"/>
      </w:pPr>
      <w:r w:rsidRPr="00DE3D59">
        <w:lastRenderedPageBreak/>
        <w:t>Approve Request</w:t>
      </w:r>
      <w:r w:rsidRPr="00C720D2">
        <w:rPr>
          <w:noProof/>
          <w:lang w:eastAsia="ja-JP"/>
        </w:rPr>
        <w:drawing>
          <wp:inline distT="0" distB="0" distL="0" distR="0" wp14:anchorId="17A414DE" wp14:editId="0CC15321">
            <wp:extent cx="5731510" cy="2370345"/>
            <wp:effectExtent l="1905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731510" cy="2370345"/>
                    </a:xfrm>
                    <a:prstGeom prst="rect">
                      <a:avLst/>
                    </a:prstGeom>
                    <a:noFill/>
                    <a:ln w="9525">
                      <a:noFill/>
                      <a:miter lim="800000"/>
                      <a:headEnd/>
                      <a:tailEnd/>
                    </a:ln>
                  </pic:spPr>
                </pic:pic>
              </a:graphicData>
            </a:graphic>
          </wp:inline>
        </w:drawing>
      </w:r>
    </w:p>
    <w:p w:rsidR="00102C9C" w:rsidRDefault="00102C9C" w:rsidP="00102C9C"/>
    <w:p w:rsidR="00102C9C" w:rsidRDefault="00102C9C" w:rsidP="00102C9C">
      <w:pPr>
        <w:pStyle w:val="Heading4"/>
      </w:pPr>
      <w:r w:rsidRPr="00DE3D59">
        <w:lastRenderedPageBreak/>
        <w:t>Reject Request</w:t>
      </w:r>
      <w:r w:rsidRPr="00C720D2">
        <w:rPr>
          <w:noProof/>
          <w:lang w:eastAsia="ja-JP"/>
        </w:rPr>
        <w:drawing>
          <wp:inline distT="0" distB="0" distL="0" distR="0" wp14:anchorId="6F9EE197" wp14:editId="3D415E6F">
            <wp:extent cx="5731510" cy="2571434"/>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srcRect/>
                    <a:stretch>
                      <a:fillRect/>
                    </a:stretch>
                  </pic:blipFill>
                  <pic:spPr bwMode="auto">
                    <a:xfrm>
                      <a:off x="0" y="0"/>
                      <a:ext cx="5731510" cy="2571434"/>
                    </a:xfrm>
                    <a:prstGeom prst="rect">
                      <a:avLst/>
                    </a:prstGeom>
                    <a:noFill/>
                    <a:ln w="9525">
                      <a:noFill/>
                      <a:miter lim="800000"/>
                      <a:headEnd/>
                      <a:tailEnd/>
                    </a:ln>
                  </pic:spPr>
                </pic:pic>
              </a:graphicData>
            </a:graphic>
          </wp:inline>
        </w:drawing>
      </w:r>
    </w:p>
    <w:p w:rsidR="00102C9C" w:rsidRDefault="00102C9C" w:rsidP="00102C9C">
      <w:pPr>
        <w:pStyle w:val="Heading4"/>
      </w:pPr>
      <w:r w:rsidRPr="00DE3D59">
        <w:t>Mark Requests As Collected</w:t>
      </w:r>
      <w:r w:rsidRPr="00C720D2">
        <w:rPr>
          <w:noProof/>
          <w:lang w:eastAsia="ja-JP"/>
        </w:rPr>
        <w:drawing>
          <wp:inline distT="0" distB="0" distL="0" distR="0" wp14:anchorId="0FD0967A" wp14:editId="50298B1B">
            <wp:extent cx="5731510" cy="3022783"/>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srcRect/>
                    <a:stretch>
                      <a:fillRect/>
                    </a:stretch>
                  </pic:blipFill>
                  <pic:spPr bwMode="auto">
                    <a:xfrm>
                      <a:off x="0" y="0"/>
                      <a:ext cx="5731510" cy="3022783"/>
                    </a:xfrm>
                    <a:prstGeom prst="rect">
                      <a:avLst/>
                    </a:prstGeom>
                    <a:noFill/>
                    <a:ln w="9525">
                      <a:noFill/>
                      <a:miter lim="800000"/>
                      <a:headEnd/>
                      <a:tailEnd/>
                    </a:ln>
                  </pic:spPr>
                </pic:pic>
              </a:graphicData>
            </a:graphic>
          </wp:inline>
        </w:drawing>
      </w:r>
    </w:p>
    <w:p w:rsidR="00102C9C" w:rsidRDefault="00102C9C" w:rsidP="00102C9C"/>
    <w:p w:rsidR="00102C9C" w:rsidRDefault="00102C9C" w:rsidP="00102C9C"/>
    <w:p w:rsidR="00102C9C" w:rsidRDefault="00102C9C" w:rsidP="00102C9C">
      <w:pPr>
        <w:pStyle w:val="Heading4"/>
      </w:pPr>
      <w:r w:rsidRPr="00AB5678">
        <w:lastRenderedPageBreak/>
        <w:t>Cancel Request</w:t>
      </w:r>
      <w:r w:rsidRPr="00C720D2">
        <w:rPr>
          <w:noProof/>
          <w:lang w:eastAsia="ja-JP"/>
        </w:rPr>
        <w:drawing>
          <wp:inline distT="0" distB="0" distL="0" distR="0" wp14:anchorId="64CA5AE8" wp14:editId="420E56CA">
            <wp:extent cx="5731510" cy="2529670"/>
            <wp:effectExtent l="1905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srcRect/>
                    <a:stretch>
                      <a:fillRect/>
                    </a:stretch>
                  </pic:blipFill>
                  <pic:spPr bwMode="auto">
                    <a:xfrm>
                      <a:off x="0" y="0"/>
                      <a:ext cx="5731510" cy="2529670"/>
                    </a:xfrm>
                    <a:prstGeom prst="rect">
                      <a:avLst/>
                    </a:prstGeom>
                    <a:noFill/>
                    <a:ln w="9525">
                      <a:noFill/>
                      <a:miter lim="800000"/>
                      <a:headEnd/>
                      <a:tailEnd/>
                    </a:ln>
                  </pic:spPr>
                </pic:pic>
              </a:graphicData>
            </a:graphic>
          </wp:inline>
        </w:drawing>
      </w:r>
    </w:p>
    <w:p w:rsidR="00102C9C" w:rsidRDefault="00102C9C" w:rsidP="00093BEF">
      <w:pPr>
        <w:rPr>
          <w:b/>
          <w:i/>
          <w:color w:val="548DD4" w:themeColor="text2" w:themeTint="99"/>
        </w:rPr>
      </w:pPr>
    </w:p>
    <w:p w:rsidR="00093BEF" w:rsidRPr="00164C11" w:rsidRDefault="00093BEF" w:rsidP="00093BEF">
      <w:pPr>
        <w:rPr>
          <w:b/>
          <w:i/>
          <w:color w:val="548DD4" w:themeColor="text2" w:themeTint="99"/>
        </w:rPr>
      </w:pPr>
      <w:r w:rsidRPr="00164C11">
        <w:rPr>
          <w:b/>
          <w:i/>
          <w:color w:val="548DD4" w:themeColor="text2" w:themeTint="99"/>
        </w:rPr>
        <w:t>UserController</w:t>
      </w:r>
    </w:p>
    <w:tbl>
      <w:tblPr>
        <w:tblStyle w:val="LightList"/>
        <w:tblW w:w="0" w:type="auto"/>
        <w:tblLook w:val="04A0" w:firstRow="1" w:lastRow="0" w:firstColumn="1" w:lastColumn="0" w:noHBand="0" w:noVBand="1"/>
      </w:tblPr>
      <w:tblGrid>
        <w:gridCol w:w="3618"/>
        <w:gridCol w:w="1890"/>
        <w:gridCol w:w="3829"/>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164C11" w:rsidRDefault="00093BEF" w:rsidP="00093BEF">
            <w:pPr>
              <w:rPr>
                <w:rFonts w:cstheme="minorHAnsi"/>
                <w:color w:val="auto"/>
                <w:sz w:val="24"/>
              </w:rPr>
            </w:pPr>
            <w:r w:rsidRPr="00164C11">
              <w:rPr>
                <w:rFonts w:cstheme="minorHAnsi"/>
                <w:sz w:val="24"/>
              </w:rPr>
              <w:t>Method</w:t>
            </w:r>
          </w:p>
        </w:tc>
        <w:tc>
          <w:tcPr>
            <w:tcW w:w="1890"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3829"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Index()</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users table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LoadUser(string searchUser, string roleName, JQueryDataTableParamModel param, bool showDisabledUsers)</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List all users based on parameter or list all active user</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getRoleUserList(string username)</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string</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Get roles of users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getCustomerName(string username)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string</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Get customer name of users</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ResetPassword(string username)</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Reset password of this user</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Update(string username)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update user role</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UpdateUserRole(string username)</w:t>
            </w:r>
          </w:p>
        </w:tc>
        <w:tc>
          <w:tcPr>
            <w:tcW w:w="189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3829"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Update user role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618" w:type="dxa"/>
          </w:tcPr>
          <w:p w:rsidR="00093BEF" w:rsidRPr="006405BD" w:rsidRDefault="00093BEF" w:rsidP="00093BEF">
            <w:pPr>
              <w:autoSpaceDE w:val="0"/>
              <w:autoSpaceDN w:val="0"/>
              <w:adjustRightInd w:val="0"/>
              <w:rPr>
                <w:rFonts w:cs="Calibri"/>
              </w:rPr>
            </w:pPr>
            <w:r w:rsidRPr="006405BD">
              <w:rPr>
                <w:rFonts w:cs="Calibri"/>
              </w:rPr>
              <w:t>DeleteUser(string username, string rolename)</w:t>
            </w:r>
          </w:p>
        </w:tc>
        <w:tc>
          <w:tcPr>
            <w:tcW w:w="189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p>
        </w:tc>
        <w:tc>
          <w:tcPr>
            <w:tcW w:w="3829"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Disable/enable user</w:t>
            </w:r>
          </w:p>
        </w:tc>
      </w:tr>
    </w:tbl>
    <w:p w:rsidR="00093BEF" w:rsidRPr="00164C11" w:rsidRDefault="00093BEF" w:rsidP="00093BEF">
      <w:pPr>
        <w:rPr>
          <w:b/>
          <w:i/>
          <w:color w:val="548DD4" w:themeColor="text2" w:themeTint="99"/>
        </w:rPr>
      </w:pPr>
    </w:p>
    <w:p w:rsidR="00093BEF" w:rsidRPr="00164C11" w:rsidRDefault="00093BEF" w:rsidP="00093BEF">
      <w:pPr>
        <w:pStyle w:val="Heading4"/>
        <w:rPr>
          <w:rFonts w:ascii="Calibri" w:hAnsi="Calibri"/>
        </w:rPr>
      </w:pPr>
      <w:r w:rsidRPr="00164C11">
        <w:rPr>
          <w:rFonts w:ascii="Calibri" w:hAnsi="Calibri"/>
        </w:rPr>
        <w:t>WardController</w:t>
      </w:r>
    </w:p>
    <w:tbl>
      <w:tblPr>
        <w:tblStyle w:val="LightList"/>
        <w:tblW w:w="0" w:type="auto"/>
        <w:tblLook w:val="04A0" w:firstRow="1" w:lastRow="0" w:firstColumn="1" w:lastColumn="0" w:noHBand="0" w:noVBand="1"/>
      </w:tblPr>
      <w:tblGrid>
        <w:gridCol w:w="3119"/>
        <w:gridCol w:w="2070"/>
        <w:gridCol w:w="4148"/>
      </w:tblGrid>
      <w:tr w:rsidR="00093BEF" w:rsidRPr="00164C11" w:rsidTr="0009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093BEF" w:rsidRPr="00164C11" w:rsidRDefault="00093BEF" w:rsidP="00093BEF">
            <w:pPr>
              <w:rPr>
                <w:rFonts w:cstheme="minorHAnsi"/>
                <w:color w:val="auto"/>
                <w:sz w:val="24"/>
              </w:rPr>
            </w:pPr>
            <w:r w:rsidRPr="00164C11">
              <w:rPr>
                <w:rFonts w:cstheme="minorHAnsi"/>
                <w:sz w:val="24"/>
              </w:rPr>
              <w:t>Method</w:t>
            </w:r>
          </w:p>
        </w:tc>
        <w:tc>
          <w:tcPr>
            <w:tcW w:w="2070"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Return Type</w:t>
            </w:r>
          </w:p>
        </w:tc>
        <w:tc>
          <w:tcPr>
            <w:tcW w:w="4148" w:type="dxa"/>
          </w:tcPr>
          <w:p w:rsidR="00093BEF" w:rsidRPr="00164C11" w:rsidRDefault="00093BEF" w:rsidP="00093BEF">
            <w:pPr>
              <w:cnfStyle w:val="100000000000" w:firstRow="1" w:lastRow="0" w:firstColumn="0" w:lastColumn="0" w:oddVBand="0" w:evenVBand="0" w:oddHBand="0" w:evenHBand="0" w:firstRowFirstColumn="0" w:firstRowLastColumn="0" w:lastRowFirstColumn="0" w:lastRowLastColumn="0"/>
              <w:rPr>
                <w:rFonts w:cstheme="minorHAnsi"/>
                <w:color w:val="auto"/>
                <w:sz w:val="24"/>
              </w:rPr>
            </w:pPr>
            <w:r w:rsidRPr="00164C11">
              <w:rPr>
                <w:rFonts w:cstheme="minorHAnsi"/>
                <w:sz w:val="24"/>
              </w:rPr>
              <w:t>Description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093BEF" w:rsidRPr="006405BD" w:rsidRDefault="00093BEF" w:rsidP="00093BEF">
            <w:pPr>
              <w:autoSpaceDE w:val="0"/>
              <w:autoSpaceDN w:val="0"/>
              <w:adjustRightInd w:val="0"/>
              <w:rPr>
                <w:rFonts w:cs="Calibri"/>
              </w:rPr>
            </w:pPr>
            <w:r w:rsidRPr="006405BD">
              <w:rPr>
                <w:rFonts w:cs="Calibri"/>
              </w:rPr>
              <w:t>Index()</w:t>
            </w:r>
          </w:p>
        </w:tc>
        <w:tc>
          <w:tcPr>
            <w:tcW w:w="207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ViewResult</w:t>
            </w:r>
          </w:p>
        </w:tc>
        <w:tc>
          <w:tcPr>
            <w:tcW w:w="4148"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Display list of wards</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19" w:type="dxa"/>
          </w:tcPr>
          <w:p w:rsidR="00093BEF" w:rsidRPr="006405BD" w:rsidRDefault="00093BEF" w:rsidP="00093BEF">
            <w:pPr>
              <w:autoSpaceDE w:val="0"/>
              <w:autoSpaceDN w:val="0"/>
              <w:adjustRightInd w:val="0"/>
              <w:rPr>
                <w:rFonts w:cs="Calibri"/>
              </w:rPr>
            </w:pPr>
            <w:r w:rsidRPr="006405BD">
              <w:rPr>
                <w:rFonts w:cs="Calibri"/>
              </w:rPr>
              <w:t>Create()</w:t>
            </w:r>
          </w:p>
        </w:tc>
        <w:tc>
          <w:tcPr>
            <w:tcW w:w="207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148"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create new ward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093BEF" w:rsidRPr="006405BD" w:rsidRDefault="00093BEF" w:rsidP="00093BEF">
            <w:pPr>
              <w:autoSpaceDE w:val="0"/>
              <w:autoSpaceDN w:val="0"/>
              <w:adjustRightInd w:val="0"/>
              <w:rPr>
                <w:rFonts w:cs="Calibri"/>
              </w:rPr>
            </w:pPr>
            <w:r w:rsidRPr="006405BD">
              <w:rPr>
                <w:rFonts w:cs="Calibri"/>
              </w:rPr>
              <w:lastRenderedPageBreak/>
              <w:t>ConfirmCreate(Ward ward)</w:t>
            </w:r>
          </w:p>
        </w:tc>
        <w:tc>
          <w:tcPr>
            <w:tcW w:w="207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148"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ward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19" w:type="dxa"/>
          </w:tcPr>
          <w:p w:rsidR="00093BEF" w:rsidRPr="006405BD" w:rsidRDefault="00093BEF" w:rsidP="00093BEF">
            <w:pPr>
              <w:autoSpaceDE w:val="0"/>
              <w:autoSpaceDN w:val="0"/>
              <w:adjustRightInd w:val="0"/>
              <w:rPr>
                <w:rFonts w:cs="Calibri"/>
              </w:rPr>
            </w:pPr>
            <w:r w:rsidRPr="006405BD">
              <w:rPr>
                <w:rFonts w:cs="Calibri"/>
              </w:rPr>
              <w:t>Edit(int id)</w:t>
            </w:r>
          </w:p>
        </w:tc>
        <w:tc>
          <w:tcPr>
            <w:tcW w:w="207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148"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Display form for edit ward information</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119" w:type="dxa"/>
          </w:tcPr>
          <w:p w:rsidR="00093BEF" w:rsidRPr="006405BD" w:rsidRDefault="00093BEF" w:rsidP="00093BEF">
            <w:pPr>
              <w:autoSpaceDE w:val="0"/>
              <w:autoSpaceDN w:val="0"/>
              <w:adjustRightInd w:val="0"/>
              <w:rPr>
                <w:rFonts w:cs="Calibri"/>
              </w:rPr>
            </w:pPr>
            <w:r w:rsidRPr="006405BD">
              <w:rPr>
                <w:rFonts w:cs="Calibri"/>
              </w:rPr>
              <w:t>ConfirmEdit(Ward ward)</w:t>
            </w:r>
          </w:p>
        </w:tc>
        <w:tc>
          <w:tcPr>
            <w:tcW w:w="207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148"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Add new ward information to Database</w:t>
            </w:r>
          </w:p>
        </w:tc>
      </w:tr>
      <w:tr w:rsidR="00093BEF" w:rsidRPr="006405BD" w:rsidTr="00093BEF">
        <w:tc>
          <w:tcPr>
            <w:cnfStyle w:val="001000000000" w:firstRow="0" w:lastRow="0" w:firstColumn="1" w:lastColumn="0" w:oddVBand="0" w:evenVBand="0" w:oddHBand="0" w:evenHBand="0" w:firstRowFirstColumn="0" w:firstRowLastColumn="0" w:lastRowFirstColumn="0" w:lastRowLastColumn="0"/>
            <w:tcW w:w="3119" w:type="dxa"/>
          </w:tcPr>
          <w:p w:rsidR="00093BEF" w:rsidRPr="006405BD" w:rsidRDefault="00093BEF" w:rsidP="00093BEF">
            <w:pPr>
              <w:autoSpaceDE w:val="0"/>
              <w:autoSpaceDN w:val="0"/>
              <w:adjustRightInd w:val="0"/>
              <w:rPr>
                <w:rFonts w:cs="Calibri"/>
              </w:rPr>
            </w:pPr>
            <w:r w:rsidRPr="006405BD">
              <w:rPr>
                <w:rFonts w:cs="Calibri"/>
              </w:rPr>
              <w:t>GetWardsOfDistrict(int id)</w:t>
            </w:r>
          </w:p>
        </w:tc>
        <w:tc>
          <w:tcPr>
            <w:tcW w:w="2070" w:type="dxa"/>
          </w:tcPr>
          <w:p w:rsidR="00093BEF" w:rsidRPr="006405BD" w:rsidRDefault="00093BEF" w:rsidP="00093B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ActionResult</w:t>
            </w:r>
          </w:p>
        </w:tc>
        <w:tc>
          <w:tcPr>
            <w:tcW w:w="4148" w:type="dxa"/>
          </w:tcPr>
          <w:p w:rsidR="00093BEF" w:rsidRPr="006405BD" w:rsidRDefault="00093BEF" w:rsidP="00093BEF">
            <w:pPr>
              <w:cnfStyle w:val="000000000000" w:firstRow="0" w:lastRow="0" w:firstColumn="0" w:lastColumn="0" w:oddVBand="0" w:evenVBand="0" w:oddHBand="0" w:evenHBand="0" w:firstRowFirstColumn="0" w:firstRowLastColumn="0" w:lastRowFirstColumn="0" w:lastRowLastColumn="0"/>
              <w:rPr>
                <w:rFonts w:cs="Calibri"/>
              </w:rPr>
            </w:pPr>
            <w:r w:rsidRPr="006405BD">
              <w:rPr>
                <w:rFonts w:cs="Calibri"/>
              </w:rPr>
              <w:t>Use to get wards of district based on District Id</w:t>
            </w:r>
          </w:p>
        </w:tc>
      </w:tr>
      <w:tr w:rsidR="00093BEF" w:rsidRPr="006405BD" w:rsidTr="0009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093BEF" w:rsidRPr="006405BD" w:rsidRDefault="00093BEF" w:rsidP="00093BEF">
            <w:pPr>
              <w:autoSpaceDE w:val="0"/>
              <w:autoSpaceDN w:val="0"/>
              <w:adjustRightInd w:val="0"/>
              <w:rPr>
                <w:rFonts w:cs="Calibri"/>
              </w:rPr>
            </w:pPr>
            <w:r w:rsidRPr="006405BD">
              <w:rPr>
                <w:rFonts w:cs="Calibri"/>
              </w:rPr>
              <w:t>Remove(int id)</w:t>
            </w:r>
          </w:p>
        </w:tc>
        <w:tc>
          <w:tcPr>
            <w:tcW w:w="2070" w:type="dxa"/>
          </w:tcPr>
          <w:p w:rsidR="00093BEF" w:rsidRPr="006405BD" w:rsidRDefault="00093BEF" w:rsidP="00093BE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ActionResult</w:t>
            </w:r>
          </w:p>
        </w:tc>
        <w:tc>
          <w:tcPr>
            <w:tcW w:w="4148" w:type="dxa"/>
          </w:tcPr>
          <w:p w:rsidR="00093BEF" w:rsidRPr="006405BD" w:rsidRDefault="00093BEF" w:rsidP="00093BEF">
            <w:pPr>
              <w:cnfStyle w:val="000000100000" w:firstRow="0" w:lastRow="0" w:firstColumn="0" w:lastColumn="0" w:oddVBand="0" w:evenVBand="0" w:oddHBand="1" w:evenHBand="0" w:firstRowFirstColumn="0" w:firstRowLastColumn="0" w:lastRowFirstColumn="0" w:lastRowLastColumn="0"/>
              <w:rPr>
                <w:rFonts w:cs="Calibri"/>
              </w:rPr>
            </w:pPr>
            <w:r w:rsidRPr="006405BD">
              <w:rPr>
                <w:rFonts w:cs="Calibri"/>
              </w:rPr>
              <w:t>Remove this ward</w:t>
            </w:r>
          </w:p>
        </w:tc>
      </w:tr>
    </w:tbl>
    <w:p w:rsidR="00093BEF" w:rsidRPr="006405BD" w:rsidRDefault="00093BEF" w:rsidP="00093BEF">
      <w:pPr>
        <w:rPr>
          <w:rFonts w:cs="Calibri"/>
          <w:b/>
          <w:i/>
        </w:rPr>
      </w:pPr>
    </w:p>
    <w:p w:rsidR="00093BEF" w:rsidRPr="00164C11" w:rsidRDefault="00093BEF" w:rsidP="00093BEF">
      <w:pPr>
        <w:rPr>
          <w:b/>
          <w:i/>
          <w:color w:val="548DD4" w:themeColor="text2" w:themeTint="99"/>
        </w:rPr>
      </w:pPr>
    </w:p>
    <w:p w:rsidR="00093BEF" w:rsidRPr="00164C11" w:rsidRDefault="00093BEF" w:rsidP="00093BEF">
      <w:pPr>
        <w:rPr>
          <w:b/>
          <w:i/>
          <w:color w:val="548DD4" w:themeColor="text2" w:themeTint="99"/>
        </w:rPr>
      </w:pPr>
    </w:p>
    <w:p w:rsidR="00093BEF" w:rsidRPr="00B337EB" w:rsidRDefault="00093BEF" w:rsidP="00093BEF">
      <w:pPr>
        <w:spacing w:after="0" w:line="240" w:lineRule="auto"/>
        <w:rPr>
          <w:color w:val="000000" w:themeColor="text1"/>
        </w:rPr>
      </w:pPr>
      <w:r w:rsidRPr="00EC5409">
        <w:rPr>
          <w:color w:val="000000" w:themeColor="text1"/>
        </w:rPr>
        <w:br w:type="page"/>
      </w:r>
    </w:p>
    <w:p w:rsidR="00BC712A" w:rsidRDefault="00BC712A" w:rsidP="00C720D2">
      <w:pPr>
        <w:pStyle w:val="Heading11"/>
      </w:pPr>
      <w:bookmarkStart w:id="292" w:name="_Toc342822750"/>
      <w:bookmarkEnd w:id="280"/>
      <w:r>
        <w:lastRenderedPageBreak/>
        <w:t>State Diagrams</w:t>
      </w:r>
      <w:bookmarkEnd w:id="292"/>
    </w:p>
    <w:p w:rsidR="001602D5" w:rsidRDefault="00BC712A" w:rsidP="002724DF">
      <w:pPr>
        <w:pStyle w:val="Heading111"/>
      </w:pPr>
      <w:bookmarkStart w:id="293" w:name="_Toc342822751"/>
      <w:r>
        <w:t>Request State Diagram</w:t>
      </w:r>
      <w:bookmarkEnd w:id="293"/>
    </w:p>
    <w:p w:rsidR="001602D5" w:rsidRDefault="001602D5" w:rsidP="00C720D2">
      <w:r w:rsidRPr="00C720D2">
        <w:rPr>
          <w:noProof/>
          <w:lang w:eastAsia="ja-JP"/>
        </w:rPr>
        <w:drawing>
          <wp:inline distT="0" distB="0" distL="0" distR="0" wp14:anchorId="3B245B6D" wp14:editId="7CD4287B">
            <wp:extent cx="6202985" cy="4505325"/>
            <wp:effectExtent l="190500" t="190500" r="198120" b="180975"/>
            <wp:docPr id="147" name="Picture 147" descr="D:\Study\FU\Semester 9\Capstone\HDMS\Design\State Diagrams\Request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udy\FU\Semester 9\Capstone\HDMS\Design\State Diagrams\RequestStateDiagram.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775" t="12670" r="7168" b="9276"/>
                    <a:stretch/>
                  </pic:blipFill>
                  <pic:spPr bwMode="auto">
                    <a:xfrm>
                      <a:off x="0" y="0"/>
                      <a:ext cx="6208458" cy="450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602D5" w:rsidRDefault="001602D5" w:rsidP="00C720D2">
      <w:pPr>
        <w:pStyle w:val="Caption"/>
        <w:jc w:val="center"/>
      </w:pPr>
      <w:r>
        <w:t xml:space="preserve">Figure </w:t>
      </w:r>
      <w:r w:rsidR="005E043A">
        <w:fldChar w:fldCharType="begin"/>
      </w:r>
      <w:r w:rsidR="005E043A">
        <w:instrText xml:space="preserve"> SEQ Figure \* ARABIC </w:instrText>
      </w:r>
      <w:r w:rsidR="005E043A">
        <w:fldChar w:fldCharType="separate"/>
      </w:r>
      <w:r w:rsidR="00095EF1">
        <w:rPr>
          <w:noProof/>
        </w:rPr>
        <w:t>8</w:t>
      </w:r>
      <w:r w:rsidR="005E043A">
        <w:rPr>
          <w:noProof/>
        </w:rPr>
        <w:fldChar w:fldCharType="end"/>
      </w:r>
      <w:r>
        <w:t xml:space="preserve"> - Request State Diagram</w:t>
      </w:r>
    </w:p>
    <w:p w:rsidR="009B2437" w:rsidRDefault="009B2437" w:rsidP="0063785A">
      <w:r>
        <w:t>States Description:</w:t>
      </w:r>
    </w:p>
    <w:p w:rsidR="009B2437" w:rsidRDefault="009B2437" w:rsidP="0063785A">
      <w:pPr>
        <w:pStyle w:val="ListParagraph"/>
        <w:numPr>
          <w:ilvl w:val="0"/>
          <w:numId w:val="112"/>
        </w:numPr>
      </w:pPr>
      <w:r w:rsidRPr="0063785A">
        <w:rPr>
          <w:b/>
        </w:rPr>
        <w:t>Draft</w:t>
      </w:r>
      <w:r>
        <w:t xml:space="preserve">: </w:t>
      </w:r>
      <w:r w:rsidR="0063785A">
        <w:t>the r</w:t>
      </w:r>
      <w:r>
        <w:t>equest is created by customers or staffs but not submitted for processing yet.</w:t>
      </w:r>
    </w:p>
    <w:p w:rsidR="009B2437" w:rsidRDefault="009B2437" w:rsidP="0063785A">
      <w:pPr>
        <w:pStyle w:val="ListParagraph"/>
        <w:numPr>
          <w:ilvl w:val="0"/>
          <w:numId w:val="112"/>
        </w:numPr>
      </w:pPr>
      <w:r w:rsidRPr="0063785A">
        <w:rPr>
          <w:b/>
        </w:rPr>
        <w:t>New</w:t>
      </w:r>
      <w:r>
        <w:t xml:space="preserve">: </w:t>
      </w:r>
      <w:r w:rsidR="0063785A">
        <w:t>the r</w:t>
      </w:r>
      <w:r>
        <w:t>equest is submitted for processing but not approved by staffs yet.</w:t>
      </w:r>
    </w:p>
    <w:p w:rsidR="009B2437" w:rsidRDefault="009B2437" w:rsidP="0063785A">
      <w:pPr>
        <w:pStyle w:val="ListParagraph"/>
        <w:numPr>
          <w:ilvl w:val="0"/>
          <w:numId w:val="112"/>
        </w:numPr>
      </w:pPr>
      <w:r w:rsidRPr="0063785A">
        <w:rPr>
          <w:b/>
        </w:rPr>
        <w:t>Approved</w:t>
      </w:r>
      <w:r>
        <w:t xml:space="preserve">: </w:t>
      </w:r>
      <w:r w:rsidR="0063785A">
        <w:t>the r</w:t>
      </w:r>
      <w:r>
        <w:t>equest and all</w:t>
      </w:r>
      <w:r w:rsidRPr="009B2437">
        <w:t xml:space="preserve"> </w:t>
      </w:r>
      <w:r>
        <w:t>included orders are approved.</w:t>
      </w:r>
    </w:p>
    <w:p w:rsidR="009B2437" w:rsidRDefault="009B2437" w:rsidP="0063785A">
      <w:pPr>
        <w:pStyle w:val="ListParagraph"/>
        <w:numPr>
          <w:ilvl w:val="0"/>
          <w:numId w:val="112"/>
        </w:numPr>
      </w:pPr>
      <w:r w:rsidRPr="0063785A">
        <w:rPr>
          <w:b/>
        </w:rPr>
        <w:t>Planned</w:t>
      </w:r>
      <w:r>
        <w:t xml:space="preserve"> </w:t>
      </w:r>
      <w:r w:rsidRPr="0063785A">
        <w:rPr>
          <w:b/>
        </w:rPr>
        <w:t>for collecting</w:t>
      </w:r>
      <w:r>
        <w:t xml:space="preserve">: </w:t>
      </w:r>
      <w:r w:rsidR="0063785A">
        <w:t>the r</w:t>
      </w:r>
      <w:r>
        <w:t>equest is in a collection plan but not collected yet.</w:t>
      </w:r>
    </w:p>
    <w:p w:rsidR="009B2437" w:rsidRDefault="009B2437" w:rsidP="0063785A">
      <w:pPr>
        <w:pStyle w:val="ListParagraph"/>
        <w:numPr>
          <w:ilvl w:val="0"/>
          <w:numId w:val="112"/>
        </w:numPr>
      </w:pPr>
      <w:r w:rsidRPr="0063785A">
        <w:rPr>
          <w:b/>
        </w:rPr>
        <w:t>Collected</w:t>
      </w:r>
      <w:r>
        <w:t>: All orders included in the request have been collected to the warehouse.</w:t>
      </w:r>
    </w:p>
    <w:p w:rsidR="009B2437" w:rsidRDefault="009B2437" w:rsidP="0063785A">
      <w:pPr>
        <w:pStyle w:val="ListParagraph"/>
        <w:numPr>
          <w:ilvl w:val="0"/>
          <w:numId w:val="112"/>
        </w:numPr>
      </w:pPr>
      <w:r w:rsidRPr="0063785A">
        <w:rPr>
          <w:b/>
        </w:rPr>
        <w:t>Finished</w:t>
      </w:r>
      <w:r>
        <w:t>: All orders included in the request have been processed completely (deliver, return)</w:t>
      </w:r>
    </w:p>
    <w:p w:rsidR="0063785A" w:rsidRDefault="0063785A" w:rsidP="0063785A">
      <w:pPr>
        <w:pStyle w:val="ListParagraph"/>
        <w:numPr>
          <w:ilvl w:val="0"/>
          <w:numId w:val="112"/>
        </w:numPr>
      </w:pPr>
      <w:r>
        <w:rPr>
          <w:b/>
        </w:rPr>
        <w:t>Canceled</w:t>
      </w:r>
      <w:r w:rsidRPr="0063785A">
        <w:t>:</w:t>
      </w:r>
      <w:r>
        <w:t xml:space="preserve"> the request is canceled by customers or staffs and will not continue being processed.</w:t>
      </w:r>
    </w:p>
    <w:p w:rsidR="009B2437" w:rsidRPr="0063785A" w:rsidRDefault="009B2437" w:rsidP="0063785A">
      <w:pPr>
        <w:pStyle w:val="ListParagraph"/>
      </w:pPr>
    </w:p>
    <w:p w:rsidR="00BC712A" w:rsidRDefault="00BC712A" w:rsidP="00016C35">
      <w:pPr>
        <w:pStyle w:val="Heading111"/>
      </w:pPr>
      <w:bookmarkStart w:id="294" w:name="_Toc342822752"/>
      <w:r w:rsidRPr="00C720D2">
        <w:lastRenderedPageBreak/>
        <w:t>Order</w:t>
      </w:r>
      <w:r>
        <w:t xml:space="preserve"> State Diagram</w:t>
      </w:r>
      <w:bookmarkEnd w:id="294"/>
    </w:p>
    <w:p w:rsidR="002724DF" w:rsidRDefault="002724DF" w:rsidP="002724DF">
      <w:pPr>
        <w:keepNext/>
        <w:spacing w:after="0" w:line="240" w:lineRule="auto"/>
      </w:pPr>
      <w:r>
        <w:rPr>
          <w:noProof/>
          <w:lang w:eastAsia="ja-JP"/>
        </w:rPr>
        <w:drawing>
          <wp:inline distT="0" distB="0" distL="0" distR="0" wp14:anchorId="7221E640" wp14:editId="198B10ED">
            <wp:extent cx="5676900" cy="3693151"/>
            <wp:effectExtent l="190500" t="190500" r="190500" b="193675"/>
            <wp:docPr id="10" name="Picture 10" descr="D:\Study\FU\Semester 9\Capstone\HDMS\Design\State Diagrams\Order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FU\Semester 9\Capstone\HDMS\Design\State Diagrams\OrderStateDiagram.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786" t="9840" r="3247" b="10069"/>
                    <a:stretch/>
                  </pic:blipFill>
                  <pic:spPr bwMode="auto">
                    <a:xfrm>
                      <a:off x="0" y="0"/>
                      <a:ext cx="5676900" cy="369315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724DF" w:rsidRDefault="002724DF" w:rsidP="002724DF">
      <w:pPr>
        <w:pStyle w:val="Caption"/>
        <w:jc w:val="center"/>
      </w:pPr>
      <w:r>
        <w:t xml:space="preserve">Figure </w:t>
      </w:r>
      <w:r w:rsidR="005E043A">
        <w:fldChar w:fldCharType="begin"/>
      </w:r>
      <w:r w:rsidR="005E043A">
        <w:instrText xml:space="preserve"> SEQ Figure \* ARABIC </w:instrText>
      </w:r>
      <w:r w:rsidR="005E043A">
        <w:fldChar w:fldCharType="separate"/>
      </w:r>
      <w:r w:rsidR="00095EF1">
        <w:rPr>
          <w:noProof/>
        </w:rPr>
        <w:t>9</w:t>
      </w:r>
      <w:r w:rsidR="005E043A">
        <w:rPr>
          <w:noProof/>
        </w:rPr>
        <w:fldChar w:fldCharType="end"/>
      </w:r>
      <w:r>
        <w:t xml:space="preserve"> - Order State Diagram</w:t>
      </w:r>
    </w:p>
    <w:p w:rsidR="00BC712A" w:rsidRDefault="00BC712A" w:rsidP="00BC712A">
      <w:pPr>
        <w:spacing w:after="0" w:line="240" w:lineRule="auto"/>
        <w:rPr>
          <w:rFonts w:ascii="Cambria" w:eastAsia="MS Gothic" w:hAnsi="Cambria"/>
          <w:b/>
          <w:bCs/>
          <w:noProof/>
          <w:color w:val="365F91"/>
          <w:sz w:val="28"/>
          <w:szCs w:val="28"/>
        </w:rPr>
      </w:pPr>
    </w:p>
    <w:p w:rsidR="009B2437" w:rsidRDefault="009B2437" w:rsidP="009B2437">
      <w:r>
        <w:t>States Description:</w:t>
      </w:r>
    </w:p>
    <w:p w:rsidR="009B2437" w:rsidRDefault="009B2437" w:rsidP="009B2437">
      <w:pPr>
        <w:pStyle w:val="ListParagraph"/>
        <w:numPr>
          <w:ilvl w:val="0"/>
          <w:numId w:val="112"/>
        </w:numPr>
      </w:pPr>
      <w:r w:rsidRPr="00A7779E">
        <w:rPr>
          <w:b/>
        </w:rPr>
        <w:t>Draft</w:t>
      </w:r>
      <w:r>
        <w:t>: Order is added to a request by customers or staffs but the request is not submitted for processing yet.</w:t>
      </w:r>
    </w:p>
    <w:p w:rsidR="009B2437" w:rsidRDefault="009B2437" w:rsidP="009B2437">
      <w:pPr>
        <w:pStyle w:val="ListParagraph"/>
        <w:numPr>
          <w:ilvl w:val="0"/>
          <w:numId w:val="112"/>
        </w:numPr>
      </w:pPr>
      <w:r w:rsidRPr="00A7779E">
        <w:rPr>
          <w:b/>
        </w:rPr>
        <w:t>New</w:t>
      </w:r>
      <w:r>
        <w:t>: the request containing the order is submitted for processing but the order is not approved by staffs yet.</w:t>
      </w:r>
    </w:p>
    <w:p w:rsidR="009B2437" w:rsidRDefault="009B2437" w:rsidP="009B2437">
      <w:pPr>
        <w:pStyle w:val="ListParagraph"/>
        <w:numPr>
          <w:ilvl w:val="0"/>
          <w:numId w:val="112"/>
        </w:numPr>
      </w:pPr>
      <w:r w:rsidRPr="00A7779E">
        <w:rPr>
          <w:b/>
        </w:rPr>
        <w:t>Approved</w:t>
      </w:r>
      <w:r>
        <w:t xml:space="preserve">: the order is approved, due date and fee </w:t>
      </w:r>
      <w:r w:rsidR="0063785A">
        <w:t>have been set</w:t>
      </w:r>
      <w:r>
        <w:t>.</w:t>
      </w:r>
    </w:p>
    <w:p w:rsidR="0063785A" w:rsidRDefault="0063785A" w:rsidP="009B2437">
      <w:pPr>
        <w:pStyle w:val="ListParagraph"/>
        <w:numPr>
          <w:ilvl w:val="0"/>
          <w:numId w:val="112"/>
        </w:numPr>
      </w:pPr>
      <w:r>
        <w:rPr>
          <w:b/>
        </w:rPr>
        <w:t>Rejected</w:t>
      </w:r>
      <w:r w:rsidRPr="0063785A">
        <w:t>:</w:t>
      </w:r>
      <w:r>
        <w:t xml:space="preserve"> the order is identified as invalid by staffs and rejected.</w:t>
      </w:r>
    </w:p>
    <w:p w:rsidR="009B2437" w:rsidRDefault="009B2437" w:rsidP="009B2437">
      <w:pPr>
        <w:pStyle w:val="ListParagraph"/>
        <w:numPr>
          <w:ilvl w:val="0"/>
          <w:numId w:val="112"/>
        </w:numPr>
      </w:pPr>
      <w:r w:rsidRPr="00A7779E">
        <w:rPr>
          <w:b/>
        </w:rPr>
        <w:t>Planned</w:t>
      </w:r>
      <w:r>
        <w:t xml:space="preserve"> </w:t>
      </w:r>
      <w:r w:rsidRPr="0063785A">
        <w:rPr>
          <w:b/>
        </w:rPr>
        <w:t>for collecting</w:t>
      </w:r>
      <w:r>
        <w:t xml:space="preserve">: </w:t>
      </w:r>
      <w:r w:rsidR="0063785A">
        <w:t xml:space="preserve">the request containing the order </w:t>
      </w:r>
      <w:r>
        <w:t>is in a collection plan but not collected yet.</w:t>
      </w:r>
    </w:p>
    <w:p w:rsidR="009B2437" w:rsidRDefault="009B2437" w:rsidP="009B2437">
      <w:pPr>
        <w:pStyle w:val="ListParagraph"/>
        <w:numPr>
          <w:ilvl w:val="0"/>
          <w:numId w:val="112"/>
        </w:numPr>
      </w:pPr>
      <w:r w:rsidRPr="00A7779E">
        <w:rPr>
          <w:b/>
        </w:rPr>
        <w:t>Collected</w:t>
      </w:r>
      <w:r>
        <w:t xml:space="preserve">: </w:t>
      </w:r>
      <w:r w:rsidR="0063785A">
        <w:t>the</w:t>
      </w:r>
      <w:r>
        <w:t xml:space="preserve"> order ha</w:t>
      </w:r>
      <w:r w:rsidR="0063785A">
        <w:t>s</w:t>
      </w:r>
      <w:r>
        <w:t xml:space="preserve"> been collected to the warehouse.</w:t>
      </w:r>
    </w:p>
    <w:p w:rsidR="0063785A" w:rsidRDefault="0063785A" w:rsidP="0063785A">
      <w:pPr>
        <w:pStyle w:val="ListParagraph"/>
        <w:numPr>
          <w:ilvl w:val="0"/>
          <w:numId w:val="112"/>
        </w:numPr>
      </w:pPr>
      <w:r w:rsidRPr="0063785A">
        <w:rPr>
          <w:b/>
        </w:rPr>
        <w:t>Planned</w:t>
      </w:r>
      <w:r>
        <w:t xml:space="preserve"> </w:t>
      </w:r>
      <w:r w:rsidRPr="0063785A">
        <w:rPr>
          <w:b/>
        </w:rPr>
        <w:t>for collecting</w:t>
      </w:r>
      <w:r>
        <w:t>: the order is in a delivery plan but not delivered yet.</w:t>
      </w:r>
    </w:p>
    <w:p w:rsidR="0063785A" w:rsidRDefault="0063785A" w:rsidP="0063785A">
      <w:pPr>
        <w:pStyle w:val="ListParagraph"/>
        <w:numPr>
          <w:ilvl w:val="0"/>
          <w:numId w:val="112"/>
        </w:numPr>
      </w:pPr>
      <w:r>
        <w:rPr>
          <w:b/>
        </w:rPr>
        <w:t>Delivered</w:t>
      </w:r>
      <w:r w:rsidR="009B2437">
        <w:t xml:space="preserve">: </w:t>
      </w:r>
      <w:r>
        <w:t>the order has</w:t>
      </w:r>
      <w:r w:rsidR="009B2437">
        <w:t xml:space="preserve"> been </w:t>
      </w:r>
      <w:r>
        <w:t>delivered to the receiver.</w:t>
      </w:r>
    </w:p>
    <w:p w:rsidR="0063785A" w:rsidRDefault="0063785A" w:rsidP="0063785A">
      <w:pPr>
        <w:pStyle w:val="ListParagraph"/>
        <w:numPr>
          <w:ilvl w:val="0"/>
          <w:numId w:val="112"/>
        </w:numPr>
      </w:pPr>
      <w:r>
        <w:rPr>
          <w:b/>
        </w:rPr>
        <w:t>To be returned</w:t>
      </w:r>
      <w:r w:rsidRPr="0063785A">
        <w:t>:</w:t>
      </w:r>
      <w:r>
        <w:t xml:space="preserve"> the order is canceled after collected to the warehouse and needs to be returned to the customer.</w:t>
      </w:r>
    </w:p>
    <w:p w:rsidR="0063785A" w:rsidRPr="0063785A" w:rsidRDefault="0063785A" w:rsidP="0063785A">
      <w:pPr>
        <w:pStyle w:val="ListParagraph"/>
        <w:numPr>
          <w:ilvl w:val="0"/>
          <w:numId w:val="112"/>
        </w:numPr>
      </w:pPr>
      <w:r>
        <w:rPr>
          <w:b/>
        </w:rPr>
        <w:t>Returned</w:t>
      </w:r>
      <w:r w:rsidRPr="0063785A">
        <w:t>:</w:t>
      </w:r>
      <w:r>
        <w:t xml:space="preserve"> the order has been returned to the customer.</w:t>
      </w:r>
    </w:p>
    <w:p w:rsidR="009B2437" w:rsidRDefault="0063785A" w:rsidP="0063785A">
      <w:pPr>
        <w:pStyle w:val="ListParagraph"/>
        <w:numPr>
          <w:ilvl w:val="0"/>
          <w:numId w:val="112"/>
        </w:numPr>
      </w:pPr>
      <w:r w:rsidRPr="0063785A">
        <w:rPr>
          <w:b/>
        </w:rPr>
        <w:t>Canceled</w:t>
      </w:r>
      <w:r w:rsidRPr="00A7779E">
        <w:t>:</w:t>
      </w:r>
      <w:r>
        <w:t xml:space="preserve"> the order is canceled by customers or staffs and will not continue being processed.</w:t>
      </w:r>
    </w:p>
    <w:p w:rsidR="009B2437" w:rsidRPr="00A7779E" w:rsidRDefault="009B2437" w:rsidP="009B2437">
      <w:pPr>
        <w:pStyle w:val="ListParagraph"/>
      </w:pPr>
    </w:p>
    <w:p w:rsidR="00BC712A" w:rsidRDefault="00BC712A" w:rsidP="00C720D2">
      <w:pPr>
        <w:pStyle w:val="Heading11"/>
      </w:pPr>
      <w:r>
        <w:lastRenderedPageBreak/>
        <w:t xml:space="preserve"> </w:t>
      </w:r>
      <w:bookmarkStart w:id="295" w:name="_Toc342822753"/>
      <w:r>
        <w:t>Algorithms</w:t>
      </w:r>
      <w:bookmarkEnd w:id="295"/>
    </w:p>
    <w:p w:rsidR="00BC712A" w:rsidRDefault="00BC712A" w:rsidP="00BC712A">
      <w:r>
        <w:t xml:space="preserve">To help reduce time and fuel cost, the system should find the best route for delivery mans to deliver all packages in a delivery plan. This problem is similar to a common problem named </w:t>
      </w:r>
      <w:r w:rsidRPr="00913B68">
        <w:rPr>
          <w:b/>
        </w:rPr>
        <w:t>Traveling Salesman Problem</w:t>
      </w:r>
      <w:r>
        <w:t xml:space="preserve"> (</w:t>
      </w:r>
      <w:hyperlink r:id="rId106" w:history="1">
        <w:r w:rsidRPr="00C701F1">
          <w:rPr>
            <w:rStyle w:val="Hyperlink"/>
          </w:rPr>
          <w:t>http://en.wikipedia.org/wiki/Travelling_salesman_problem</w:t>
        </w:r>
      </w:hyperlink>
      <w:r>
        <w:t>).</w:t>
      </w:r>
    </w:p>
    <w:p w:rsidR="00BC712A" w:rsidRDefault="00BC712A" w:rsidP="00BC712A">
      <w:r>
        <w:t xml:space="preserve">There are many algorithms to solve this problem. In this project, we use a </w:t>
      </w:r>
      <w:r w:rsidRPr="00913B68">
        <w:rPr>
          <w:b/>
        </w:rPr>
        <w:t>Genetic Algorithm</w:t>
      </w:r>
      <w:r>
        <w:t xml:space="preserve"> published at </w:t>
      </w:r>
      <w:hyperlink r:id="rId107" w:history="1">
        <w:r w:rsidRPr="00C701F1">
          <w:rPr>
            <w:rStyle w:val="Hyperlink"/>
          </w:rPr>
          <w:t>http://www.lalena.com/AI/TSP/</w:t>
        </w:r>
      </w:hyperlink>
      <w:r>
        <w:t>.</w:t>
      </w:r>
    </w:p>
    <w:p w:rsidR="00BC4E27" w:rsidRDefault="00BC4E27">
      <w:pPr>
        <w:spacing w:after="0" w:line="240" w:lineRule="auto"/>
      </w:pPr>
      <w:r>
        <w:br w:type="page"/>
      </w:r>
    </w:p>
    <w:p w:rsidR="00BC712A" w:rsidRDefault="00BC4E27" w:rsidP="00016C35">
      <w:pPr>
        <w:pStyle w:val="Heading1"/>
        <w:numPr>
          <w:ilvl w:val="0"/>
          <w:numId w:val="60"/>
        </w:numPr>
      </w:pPr>
      <w:bookmarkStart w:id="296" w:name="_Toc342822754"/>
      <w:r w:rsidRPr="00BC4E27">
        <w:lastRenderedPageBreak/>
        <w:t>Software Test Documentation</w:t>
      </w:r>
      <w:bookmarkEnd w:id="296"/>
    </w:p>
    <w:p w:rsidR="00BC4E27" w:rsidRPr="00C80527" w:rsidRDefault="00BC4E27" w:rsidP="00C720D2">
      <w:pPr>
        <w:pStyle w:val="Heading11"/>
      </w:pPr>
      <w:bookmarkStart w:id="297" w:name="_Toc342604351"/>
      <w:bookmarkStart w:id="298" w:name="_Toc342822755"/>
      <w:r w:rsidRPr="00C80527">
        <w:t>Introduction</w:t>
      </w:r>
      <w:bookmarkEnd w:id="297"/>
      <w:bookmarkEnd w:id="298"/>
      <w:r w:rsidRPr="00C80527">
        <w:t xml:space="preserve"> </w:t>
      </w:r>
    </w:p>
    <w:p w:rsidR="00BC4E27" w:rsidRPr="00C80527" w:rsidRDefault="00BC4E27" w:rsidP="002724DF">
      <w:pPr>
        <w:pStyle w:val="Heading111"/>
      </w:pPr>
      <w:bookmarkStart w:id="299" w:name="_Toc342604352"/>
      <w:bookmarkStart w:id="300" w:name="_Toc342822756"/>
      <w:r w:rsidRPr="00C80527">
        <w:t>System Overview</w:t>
      </w:r>
      <w:bookmarkEnd w:id="299"/>
      <w:bookmarkEnd w:id="300"/>
      <w:r w:rsidRPr="00C80527">
        <w:t xml:space="preserve"> </w:t>
      </w:r>
    </w:p>
    <w:p w:rsidR="00BC4E27" w:rsidRPr="00C80527" w:rsidRDefault="00BC4E27" w:rsidP="00BC4E27">
      <w:pPr>
        <w:rPr>
          <w:rFonts w:cstheme="minorHAnsi"/>
        </w:rPr>
      </w:pPr>
      <w:r w:rsidRPr="00C80527">
        <w:rPr>
          <w:rFonts w:cstheme="minorHAnsi"/>
        </w:rPr>
        <w:t>This document describes the approach and methodologies used by the testing group to plan, organize and manage the testing of this system. It describes implementation details of test cases or technical details of how the product features should work.</w:t>
      </w:r>
    </w:p>
    <w:p w:rsidR="00BC4E27" w:rsidRPr="00C80527" w:rsidRDefault="00BC4E27" w:rsidP="00BC4E27">
      <w:pPr>
        <w:rPr>
          <w:rFonts w:cstheme="minorHAnsi"/>
        </w:rPr>
      </w:pPr>
      <w:r w:rsidRPr="00C80527">
        <w:rPr>
          <w:rFonts w:cstheme="minorHAnsi"/>
        </w:rPr>
        <w:t>The system will be tested is also the system our team are currently developing. This system is</w:t>
      </w:r>
      <w:r>
        <w:rPr>
          <w:rFonts w:cstheme="minorHAnsi"/>
        </w:rPr>
        <w:t xml:space="preserve"> </w:t>
      </w:r>
      <w:r w:rsidRPr="00C80527">
        <w:rPr>
          <w:rFonts w:cstheme="minorHAnsi"/>
        </w:rPr>
        <w:t>developed based on MVC3 frame</w:t>
      </w:r>
      <w:r>
        <w:rPr>
          <w:rFonts w:cstheme="minorHAnsi"/>
        </w:rPr>
        <w:t>work. It is a website providing Home Delivery service for online and offline shops.</w:t>
      </w:r>
      <w:r w:rsidRPr="00C80527">
        <w:rPr>
          <w:rFonts w:cstheme="minorHAnsi"/>
        </w:rPr>
        <w:t xml:space="preserve"> </w:t>
      </w:r>
    </w:p>
    <w:p w:rsidR="00BC4E27" w:rsidRPr="00C80527" w:rsidRDefault="00BC4E27" w:rsidP="002724DF">
      <w:pPr>
        <w:pStyle w:val="Heading111"/>
      </w:pPr>
      <w:bookmarkStart w:id="301" w:name="_Toc342604353"/>
      <w:bookmarkStart w:id="302" w:name="_Toc342822757"/>
      <w:r w:rsidRPr="00C720D2">
        <w:t>Test</w:t>
      </w:r>
      <w:r w:rsidRPr="00C80527">
        <w:t xml:space="preserve"> Approach</w:t>
      </w:r>
      <w:bookmarkEnd w:id="301"/>
      <w:bookmarkEnd w:id="302"/>
    </w:p>
    <w:p w:rsidR="00BC4E27" w:rsidRPr="00C80527" w:rsidRDefault="00BC4E27" w:rsidP="00BC4E27">
      <w:pPr>
        <w:rPr>
          <w:rFonts w:cstheme="minorHAnsi"/>
        </w:rPr>
      </w:pPr>
      <w:r w:rsidRPr="00C80527">
        <w:rPr>
          <w:rFonts w:cstheme="minorHAnsi"/>
        </w:rPr>
        <w:t xml:space="preserve">The testing for this project will consist of Unit, System/Integration (combined) and Acceptance test levels. It is hoped that there will be at least one full time independent test person for system/integration testing. Most testing will be done by the test </w:t>
      </w:r>
      <w:r>
        <w:rPr>
          <w:rFonts w:cstheme="minorHAnsi"/>
        </w:rPr>
        <w:t>lead</w:t>
      </w:r>
      <w:r w:rsidRPr="00C80527">
        <w:rPr>
          <w:rFonts w:cstheme="minorHAnsi"/>
        </w:rPr>
        <w:t xml:space="preserve"> with the development team’s participation.</w:t>
      </w:r>
    </w:p>
    <w:p w:rsidR="00BC4E27" w:rsidRPr="00C80527" w:rsidRDefault="00BC4E27" w:rsidP="00BC4E27">
      <w:pPr>
        <w:rPr>
          <w:rFonts w:cstheme="minorHAnsi"/>
        </w:rPr>
      </w:pPr>
      <w:r w:rsidRPr="00C80527">
        <w:rPr>
          <w:rFonts w:cstheme="minorHAnsi"/>
        </w:rPr>
        <w:t>Unit Testing will be done by the developers and will be approved by the implementing team leader. All unit test information (sample, output, data printouts, and defect information…) will be managed by developers and it must be showed when team required.</w:t>
      </w:r>
    </w:p>
    <w:p w:rsidR="00BC4E27" w:rsidRPr="00C80527" w:rsidRDefault="00BC4E27" w:rsidP="00BC4E27">
      <w:pPr>
        <w:rPr>
          <w:rFonts w:cstheme="minorHAnsi"/>
        </w:rPr>
      </w:pPr>
      <w:r w:rsidRPr="00C80527">
        <w:rPr>
          <w:rFonts w:cstheme="minorHAnsi"/>
        </w:rPr>
        <w:t>System/Integration Testing will be performed by the test</w:t>
      </w:r>
      <w:r>
        <w:rPr>
          <w:rFonts w:cstheme="minorHAnsi"/>
        </w:rPr>
        <w:t xml:space="preserve"> lead</w:t>
      </w:r>
      <w:r w:rsidRPr="00C80527">
        <w:rPr>
          <w:rFonts w:cstheme="minorHAnsi"/>
        </w:rPr>
        <w:t xml:space="preserve"> and implementing team leader with assistance from the individual developers as required. </w:t>
      </w:r>
    </w:p>
    <w:p w:rsidR="00BC4E27" w:rsidRPr="00C80527" w:rsidRDefault="00BC4E27" w:rsidP="00BC4E27">
      <w:pPr>
        <w:rPr>
          <w:rFonts w:cstheme="minorHAnsi"/>
        </w:rPr>
      </w:pPr>
      <w:r w:rsidRPr="00C80527">
        <w:rPr>
          <w:rFonts w:cstheme="minorHAnsi"/>
        </w:rPr>
        <w:t xml:space="preserve">Acceptance Testing will be performed by the test </w:t>
      </w:r>
      <w:r>
        <w:rPr>
          <w:rFonts w:cstheme="minorHAnsi"/>
        </w:rPr>
        <w:t>lead</w:t>
      </w:r>
      <w:r w:rsidRPr="00C80527">
        <w:rPr>
          <w:rFonts w:cstheme="minorHAnsi"/>
        </w:rPr>
        <w:t xml:space="preserve"> and development team leader. The acceptance test will be done for a period of 2 weeks after completion of the System/Integration test process. Program will enter into Acceptance test after all critical and major defects have been corrected. A program may have one major defect as long as it does not obstruct testing of the program (There is a work around for the error). Prior to completion of acceptance testing all open critical and major defects must be corrected.</w:t>
      </w:r>
    </w:p>
    <w:p w:rsidR="00BC4E27" w:rsidRPr="00C80527" w:rsidRDefault="00BC4E27" w:rsidP="00BC4E27">
      <w:pPr>
        <w:rPr>
          <w:rFonts w:cstheme="minorHAnsi"/>
        </w:rPr>
      </w:pPr>
    </w:p>
    <w:p w:rsidR="00BC4E27" w:rsidRPr="00C80527" w:rsidRDefault="00BC4E27" w:rsidP="00BC4E27">
      <w:pPr>
        <w:rPr>
          <w:rFonts w:eastAsiaTheme="majorEastAsia" w:cstheme="minorHAnsi"/>
          <w:b/>
          <w:bCs/>
          <w:color w:val="4F81BD" w:themeColor="accent1"/>
          <w:sz w:val="26"/>
          <w:szCs w:val="26"/>
        </w:rPr>
      </w:pPr>
      <w:r w:rsidRPr="00C80527">
        <w:rPr>
          <w:rFonts w:cstheme="minorHAnsi"/>
        </w:rPr>
        <w:br w:type="page"/>
      </w:r>
    </w:p>
    <w:p w:rsidR="00BC4E27" w:rsidRPr="00C80527" w:rsidRDefault="00BC4E27" w:rsidP="00C720D2">
      <w:pPr>
        <w:pStyle w:val="Heading11"/>
      </w:pPr>
      <w:bookmarkStart w:id="303" w:name="_Toc342604354"/>
      <w:bookmarkStart w:id="304" w:name="_Toc342822758"/>
      <w:r w:rsidRPr="00C80527">
        <w:lastRenderedPageBreak/>
        <w:t>Test Plan</w:t>
      </w:r>
      <w:bookmarkEnd w:id="303"/>
      <w:bookmarkEnd w:id="304"/>
    </w:p>
    <w:p w:rsidR="00BC4E27" w:rsidRPr="00C80527" w:rsidRDefault="00BC4E27" w:rsidP="00BC4E27">
      <w:pPr>
        <w:rPr>
          <w:rFonts w:cstheme="minorHAnsi"/>
        </w:rPr>
      </w:pPr>
      <w:bookmarkStart w:id="305" w:name="_Toc326078830"/>
      <w:bookmarkStart w:id="306" w:name="OLE_LINK21"/>
      <w:r w:rsidRPr="00C80527">
        <w:rPr>
          <w:rFonts w:cstheme="minorHAnsi"/>
        </w:rPr>
        <w:t>The following is a list of areas to be focus on during testing of website:</w:t>
      </w:r>
    </w:p>
    <w:p w:rsidR="00BC4E27" w:rsidRPr="00C80527" w:rsidRDefault="00BC4E27" w:rsidP="002724DF">
      <w:pPr>
        <w:pStyle w:val="Heading111"/>
      </w:pPr>
      <w:bookmarkStart w:id="307" w:name="_Toc342604355"/>
      <w:bookmarkStart w:id="308" w:name="_Toc342822759"/>
      <w:r>
        <w:t>Functions</w:t>
      </w:r>
      <w:bookmarkEnd w:id="307"/>
      <w:bookmarkEnd w:id="308"/>
    </w:p>
    <w:p w:rsidR="00BC4E27" w:rsidRPr="00966D30" w:rsidRDefault="00BC4E27" w:rsidP="00BC4E27">
      <w:pPr>
        <w:pStyle w:val="NoSpacing"/>
        <w:rPr>
          <w:b/>
          <w:szCs w:val="24"/>
        </w:rPr>
      </w:pPr>
      <w:r>
        <w:tab/>
      </w:r>
      <w:r w:rsidRPr="00966D30">
        <w:rPr>
          <w:b/>
          <w:sz w:val="24"/>
          <w:szCs w:val="24"/>
        </w:rPr>
        <w:t>Login</w:t>
      </w:r>
    </w:p>
    <w:p w:rsidR="00BC4E27" w:rsidRDefault="00BC4E27" w:rsidP="00BC4E27">
      <w:pPr>
        <w:pStyle w:val="NoSpacing"/>
      </w:pPr>
      <w:r>
        <w:tab/>
        <w:t xml:space="preserve">Test all functions in Login module including: </w:t>
      </w:r>
    </w:p>
    <w:p w:rsidR="00BC4E27" w:rsidRDefault="00BC4E27" w:rsidP="00016C35">
      <w:pPr>
        <w:pStyle w:val="NoSpacing"/>
        <w:numPr>
          <w:ilvl w:val="0"/>
          <w:numId w:val="65"/>
        </w:numPr>
      </w:pPr>
      <w:r>
        <w:t xml:space="preserve">Login </w:t>
      </w:r>
    </w:p>
    <w:p w:rsidR="00BC4E27" w:rsidRDefault="00BC4E27" w:rsidP="00016C35">
      <w:pPr>
        <w:pStyle w:val="NoSpacing"/>
        <w:numPr>
          <w:ilvl w:val="0"/>
          <w:numId w:val="65"/>
        </w:numPr>
      </w:pPr>
      <w:r>
        <w:t>Logout</w:t>
      </w:r>
    </w:p>
    <w:p w:rsidR="00BC4E27" w:rsidRDefault="00BC4E27" w:rsidP="00016C35">
      <w:pPr>
        <w:pStyle w:val="NoSpacing"/>
        <w:numPr>
          <w:ilvl w:val="0"/>
          <w:numId w:val="65"/>
        </w:numPr>
        <w:rPr>
          <w:rFonts w:cstheme="minorHAnsi"/>
        </w:rPr>
      </w:pPr>
      <w:r>
        <w:t>Change Password</w:t>
      </w:r>
      <w:r>
        <w:rPr>
          <w:rFonts w:cstheme="minorHAnsi"/>
        </w:rPr>
        <w:tab/>
      </w:r>
    </w:p>
    <w:p w:rsidR="00BC4E27" w:rsidRDefault="00BC4E27" w:rsidP="00BC4E27">
      <w:pPr>
        <w:pStyle w:val="NoSpacing"/>
        <w:ind w:firstLine="720"/>
      </w:pPr>
    </w:p>
    <w:p w:rsidR="00BC4E27" w:rsidRPr="00966D30" w:rsidRDefault="00BC4E27" w:rsidP="00BC4E27">
      <w:pPr>
        <w:pStyle w:val="NoSpacing"/>
        <w:ind w:firstLine="720"/>
        <w:rPr>
          <w:b/>
          <w:szCs w:val="24"/>
        </w:rPr>
      </w:pPr>
      <w:r w:rsidRPr="00966D30">
        <w:rPr>
          <w:b/>
          <w:sz w:val="24"/>
          <w:szCs w:val="24"/>
        </w:rPr>
        <w:t>Role ‘Administrator’</w:t>
      </w:r>
    </w:p>
    <w:p w:rsidR="00BC4E27" w:rsidRDefault="00BC4E27" w:rsidP="00BC4E27">
      <w:pPr>
        <w:pStyle w:val="NoSpacing"/>
        <w:ind w:firstLine="720"/>
      </w:pPr>
      <w:r>
        <w:t xml:space="preserve">Test all functions of role ‘Administrator’ including: </w:t>
      </w:r>
    </w:p>
    <w:p w:rsidR="00BC4E27" w:rsidRDefault="00BC4E27" w:rsidP="00016C35">
      <w:pPr>
        <w:pStyle w:val="NoSpacing"/>
        <w:numPr>
          <w:ilvl w:val="0"/>
          <w:numId w:val="66"/>
        </w:numPr>
      </w:pPr>
      <w:r>
        <w:t>Create New Account</w:t>
      </w:r>
    </w:p>
    <w:p w:rsidR="00BC4E27" w:rsidRDefault="00BC4E27" w:rsidP="00016C35">
      <w:pPr>
        <w:pStyle w:val="NoSpacing"/>
        <w:numPr>
          <w:ilvl w:val="0"/>
          <w:numId w:val="66"/>
        </w:numPr>
      </w:pPr>
      <w:r>
        <w:t>Enable/Disable Account</w:t>
      </w:r>
    </w:p>
    <w:p w:rsidR="00BC4E27" w:rsidRDefault="00BC4E27" w:rsidP="00016C35">
      <w:pPr>
        <w:pStyle w:val="NoSpacing"/>
        <w:numPr>
          <w:ilvl w:val="0"/>
          <w:numId w:val="66"/>
        </w:numPr>
      </w:pPr>
      <w:r>
        <w:t>Reset Password</w:t>
      </w:r>
    </w:p>
    <w:p w:rsidR="00BC4E27" w:rsidRDefault="00BC4E27" w:rsidP="00016C35">
      <w:pPr>
        <w:pStyle w:val="NoSpacing"/>
        <w:numPr>
          <w:ilvl w:val="0"/>
          <w:numId w:val="66"/>
        </w:numPr>
      </w:pPr>
      <w:r>
        <w:t>Update Role</w:t>
      </w:r>
    </w:p>
    <w:p w:rsidR="00BC4E27" w:rsidRDefault="00BC4E27" w:rsidP="00BC4E27">
      <w:pPr>
        <w:pStyle w:val="NoSpacing"/>
        <w:ind w:left="720" w:firstLine="720"/>
      </w:pPr>
    </w:p>
    <w:p w:rsidR="00BC4E27" w:rsidRPr="00966D30" w:rsidRDefault="00BC4E27" w:rsidP="00BC4E27">
      <w:pPr>
        <w:pStyle w:val="NoSpacing"/>
        <w:ind w:firstLine="720"/>
        <w:rPr>
          <w:b/>
          <w:szCs w:val="24"/>
        </w:rPr>
      </w:pPr>
      <w:r w:rsidRPr="00966D30">
        <w:rPr>
          <w:b/>
          <w:sz w:val="24"/>
          <w:szCs w:val="24"/>
        </w:rPr>
        <w:t>Role ‘Office Staff’</w:t>
      </w:r>
    </w:p>
    <w:p w:rsidR="00BC4E27" w:rsidRDefault="00BC4E27" w:rsidP="00BC4E27">
      <w:pPr>
        <w:pStyle w:val="NoSpacing"/>
        <w:ind w:firstLine="720"/>
      </w:pPr>
      <w:r>
        <w:t>Test all functions of role ‘Office Staff’ including:</w:t>
      </w:r>
    </w:p>
    <w:p w:rsidR="00BC4E27" w:rsidRPr="00966D30" w:rsidRDefault="00BC4E27" w:rsidP="00BC4E27">
      <w:pPr>
        <w:pStyle w:val="NoSpacing"/>
        <w:ind w:firstLine="720"/>
        <w:rPr>
          <w:b/>
        </w:rPr>
      </w:pPr>
      <w:r>
        <w:tab/>
      </w:r>
      <w:r w:rsidRPr="00966D30">
        <w:rPr>
          <w:b/>
        </w:rPr>
        <w:t>Request:</w:t>
      </w:r>
    </w:p>
    <w:p w:rsidR="00BC4E27" w:rsidRDefault="00BC4E27" w:rsidP="00016C35">
      <w:pPr>
        <w:pStyle w:val="NoSpacing"/>
        <w:numPr>
          <w:ilvl w:val="2"/>
          <w:numId w:val="79"/>
        </w:numPr>
      </w:pPr>
      <w:r>
        <w:t>Create New Request</w:t>
      </w:r>
    </w:p>
    <w:p w:rsidR="00BC4E27" w:rsidRDefault="00BC4E27" w:rsidP="00016C35">
      <w:pPr>
        <w:pStyle w:val="NoSpacing"/>
        <w:numPr>
          <w:ilvl w:val="2"/>
          <w:numId w:val="79"/>
        </w:numPr>
      </w:pPr>
      <w:r>
        <w:t>Filter Requests</w:t>
      </w:r>
    </w:p>
    <w:p w:rsidR="00BC4E27" w:rsidRDefault="00BC4E27" w:rsidP="00016C35">
      <w:pPr>
        <w:pStyle w:val="NoSpacing"/>
        <w:numPr>
          <w:ilvl w:val="2"/>
          <w:numId w:val="79"/>
        </w:numPr>
      </w:pPr>
      <w:r>
        <w:t>Approve Request</w:t>
      </w:r>
    </w:p>
    <w:p w:rsidR="00BC4E27" w:rsidRDefault="00BC4E27" w:rsidP="00016C35">
      <w:pPr>
        <w:pStyle w:val="NoSpacing"/>
        <w:numPr>
          <w:ilvl w:val="2"/>
          <w:numId w:val="79"/>
        </w:numPr>
      </w:pPr>
      <w:r>
        <w:t>Add New Order</w:t>
      </w:r>
    </w:p>
    <w:p w:rsidR="00BC4E27" w:rsidRDefault="00BC4E27" w:rsidP="00016C35">
      <w:pPr>
        <w:pStyle w:val="NoSpacing"/>
        <w:numPr>
          <w:ilvl w:val="2"/>
          <w:numId w:val="79"/>
        </w:numPr>
      </w:pPr>
      <w:r>
        <w:t>Edit Order</w:t>
      </w:r>
    </w:p>
    <w:p w:rsidR="00BC4E27" w:rsidRDefault="00BC4E27" w:rsidP="00016C35">
      <w:pPr>
        <w:pStyle w:val="NoSpacing"/>
        <w:numPr>
          <w:ilvl w:val="2"/>
          <w:numId w:val="79"/>
        </w:numPr>
      </w:pPr>
      <w:r>
        <w:t>Add New Item</w:t>
      </w:r>
    </w:p>
    <w:p w:rsidR="00BC4E27" w:rsidRDefault="00BC4E27" w:rsidP="00016C35">
      <w:pPr>
        <w:pStyle w:val="NoSpacing"/>
        <w:numPr>
          <w:ilvl w:val="2"/>
          <w:numId w:val="79"/>
        </w:numPr>
      </w:pPr>
      <w:r>
        <w:t>View Request Details</w:t>
      </w:r>
    </w:p>
    <w:p w:rsidR="00BC4E27" w:rsidRDefault="00BC4E27" w:rsidP="00016C35">
      <w:pPr>
        <w:pStyle w:val="NoSpacing"/>
        <w:numPr>
          <w:ilvl w:val="2"/>
          <w:numId w:val="79"/>
        </w:numPr>
      </w:pPr>
      <w:r>
        <w:t>Cancel Request</w:t>
      </w:r>
    </w:p>
    <w:p w:rsidR="00BC4E27" w:rsidRDefault="00BC4E27" w:rsidP="00016C35">
      <w:pPr>
        <w:pStyle w:val="NoSpacing"/>
        <w:numPr>
          <w:ilvl w:val="2"/>
          <w:numId w:val="79"/>
        </w:numPr>
      </w:pPr>
      <w:r>
        <w:t>Approve Order</w:t>
      </w:r>
    </w:p>
    <w:p w:rsidR="00BC4E27" w:rsidRDefault="00BC4E27" w:rsidP="00016C35">
      <w:pPr>
        <w:pStyle w:val="NoSpacing"/>
        <w:numPr>
          <w:ilvl w:val="2"/>
          <w:numId w:val="79"/>
        </w:numPr>
      </w:pPr>
      <w:r>
        <w:t>Edit Item</w:t>
      </w:r>
    </w:p>
    <w:p w:rsidR="00BC4E27" w:rsidRDefault="00BC4E27" w:rsidP="00016C35">
      <w:pPr>
        <w:pStyle w:val="NoSpacing"/>
        <w:numPr>
          <w:ilvl w:val="2"/>
          <w:numId w:val="79"/>
        </w:numPr>
      </w:pPr>
      <w:r>
        <w:t>Cancel Item</w:t>
      </w:r>
    </w:p>
    <w:p w:rsidR="00BC4E27" w:rsidRDefault="00BC4E27" w:rsidP="00016C35">
      <w:pPr>
        <w:pStyle w:val="NoSpacing"/>
        <w:numPr>
          <w:ilvl w:val="2"/>
          <w:numId w:val="79"/>
        </w:numPr>
      </w:pPr>
      <w:r>
        <w:t>Reject Request</w:t>
      </w:r>
    </w:p>
    <w:p w:rsidR="00BC4E27" w:rsidRDefault="00BC4E27" w:rsidP="00016C35">
      <w:pPr>
        <w:pStyle w:val="NoSpacing"/>
        <w:numPr>
          <w:ilvl w:val="2"/>
          <w:numId w:val="79"/>
        </w:numPr>
      </w:pPr>
      <w:r>
        <w:t>Reject Order</w:t>
      </w:r>
    </w:p>
    <w:p w:rsidR="00BC4E27" w:rsidRPr="00966D30" w:rsidRDefault="00BC4E27" w:rsidP="00BC4E27">
      <w:pPr>
        <w:pStyle w:val="NoSpacing"/>
        <w:ind w:firstLine="720"/>
        <w:rPr>
          <w:b/>
        </w:rPr>
      </w:pPr>
      <w:r>
        <w:tab/>
      </w:r>
      <w:r w:rsidRPr="00966D30">
        <w:rPr>
          <w:b/>
        </w:rPr>
        <w:t>Order:</w:t>
      </w:r>
    </w:p>
    <w:p w:rsidR="00BC4E27" w:rsidRDefault="00BC4E27" w:rsidP="00016C35">
      <w:pPr>
        <w:pStyle w:val="NoSpacing"/>
        <w:numPr>
          <w:ilvl w:val="2"/>
          <w:numId w:val="78"/>
        </w:numPr>
      </w:pPr>
      <w:r>
        <w:t>Filter Orders</w:t>
      </w:r>
    </w:p>
    <w:p w:rsidR="00BC4E27" w:rsidRDefault="00BC4E27" w:rsidP="00016C35">
      <w:pPr>
        <w:pStyle w:val="NoSpacing"/>
        <w:numPr>
          <w:ilvl w:val="2"/>
          <w:numId w:val="78"/>
        </w:numPr>
      </w:pPr>
      <w:r>
        <w:t>View Order Detail</w:t>
      </w:r>
    </w:p>
    <w:p w:rsidR="00BC4E27" w:rsidRDefault="00BC4E27" w:rsidP="00016C35">
      <w:pPr>
        <w:pStyle w:val="NoSpacing"/>
        <w:numPr>
          <w:ilvl w:val="2"/>
          <w:numId w:val="78"/>
        </w:numPr>
      </w:pPr>
      <w:r>
        <w:t>Cancel Order</w:t>
      </w:r>
    </w:p>
    <w:p w:rsidR="00BC4E27" w:rsidRDefault="00BC4E27" w:rsidP="00016C35">
      <w:pPr>
        <w:pStyle w:val="NoSpacing"/>
        <w:numPr>
          <w:ilvl w:val="2"/>
          <w:numId w:val="78"/>
        </w:numPr>
      </w:pPr>
      <w:r>
        <w:t>Mark as Returned</w:t>
      </w:r>
    </w:p>
    <w:p w:rsidR="00BC4E27" w:rsidRPr="00966D30" w:rsidRDefault="00BC4E27" w:rsidP="00BC4E27">
      <w:pPr>
        <w:pStyle w:val="NoSpacing"/>
        <w:ind w:firstLine="720"/>
        <w:rPr>
          <w:b/>
        </w:rPr>
      </w:pPr>
      <w:r>
        <w:tab/>
      </w:r>
      <w:r w:rsidRPr="00966D30">
        <w:rPr>
          <w:b/>
        </w:rPr>
        <w:t>Customers:</w:t>
      </w:r>
    </w:p>
    <w:p w:rsidR="00BC4E27" w:rsidRDefault="00BC4E27" w:rsidP="00016C35">
      <w:pPr>
        <w:pStyle w:val="NoSpacing"/>
        <w:numPr>
          <w:ilvl w:val="2"/>
          <w:numId w:val="77"/>
        </w:numPr>
      </w:pPr>
      <w:r>
        <w:t>Create Customer</w:t>
      </w:r>
    </w:p>
    <w:p w:rsidR="00BC4E27" w:rsidRDefault="00BC4E27" w:rsidP="00016C35">
      <w:pPr>
        <w:pStyle w:val="NoSpacing"/>
        <w:numPr>
          <w:ilvl w:val="2"/>
          <w:numId w:val="77"/>
        </w:numPr>
      </w:pPr>
      <w:r>
        <w:t>Delete Customer</w:t>
      </w:r>
    </w:p>
    <w:p w:rsidR="00BC4E27" w:rsidRDefault="00BC4E27" w:rsidP="00016C35">
      <w:pPr>
        <w:pStyle w:val="NoSpacing"/>
        <w:numPr>
          <w:ilvl w:val="2"/>
          <w:numId w:val="77"/>
        </w:numPr>
      </w:pPr>
      <w:r>
        <w:t>View Customer Detail</w:t>
      </w:r>
    </w:p>
    <w:p w:rsidR="00BC4E27" w:rsidRDefault="00BC4E27" w:rsidP="00016C35">
      <w:pPr>
        <w:pStyle w:val="NoSpacing"/>
        <w:numPr>
          <w:ilvl w:val="2"/>
          <w:numId w:val="77"/>
        </w:numPr>
      </w:pPr>
      <w:r>
        <w:t>Edit Customer Information</w:t>
      </w:r>
    </w:p>
    <w:p w:rsidR="00BC4E27" w:rsidRDefault="00BC4E27" w:rsidP="00016C35">
      <w:pPr>
        <w:pStyle w:val="NoSpacing"/>
        <w:numPr>
          <w:ilvl w:val="2"/>
          <w:numId w:val="77"/>
        </w:numPr>
      </w:pPr>
      <w:r>
        <w:t>Create Customer Address</w:t>
      </w:r>
    </w:p>
    <w:p w:rsidR="00BC4E27" w:rsidRDefault="00BC4E27" w:rsidP="00016C35">
      <w:pPr>
        <w:pStyle w:val="NoSpacing"/>
        <w:numPr>
          <w:ilvl w:val="2"/>
          <w:numId w:val="77"/>
        </w:numPr>
      </w:pPr>
      <w:r>
        <w:t>Delete Customer Address</w:t>
      </w:r>
    </w:p>
    <w:p w:rsidR="00BC4E27" w:rsidRDefault="00BC4E27" w:rsidP="00016C35">
      <w:pPr>
        <w:pStyle w:val="NoSpacing"/>
        <w:numPr>
          <w:ilvl w:val="2"/>
          <w:numId w:val="77"/>
        </w:numPr>
      </w:pPr>
      <w:r>
        <w:t>Edit Customer Address</w:t>
      </w:r>
    </w:p>
    <w:p w:rsidR="00BC4E27" w:rsidRDefault="00BC4E27" w:rsidP="00016C35">
      <w:pPr>
        <w:pStyle w:val="NoSpacing"/>
        <w:numPr>
          <w:ilvl w:val="2"/>
          <w:numId w:val="77"/>
        </w:numPr>
      </w:pPr>
      <w:r>
        <w:t>Create Contact</w:t>
      </w:r>
    </w:p>
    <w:p w:rsidR="00BC4E27" w:rsidRDefault="00BC4E27" w:rsidP="00016C35">
      <w:pPr>
        <w:pStyle w:val="NoSpacing"/>
        <w:numPr>
          <w:ilvl w:val="2"/>
          <w:numId w:val="77"/>
        </w:numPr>
      </w:pPr>
      <w:r>
        <w:t>Delete Contact</w:t>
      </w:r>
    </w:p>
    <w:p w:rsidR="00BC4E27" w:rsidRDefault="00BC4E27" w:rsidP="00016C35">
      <w:pPr>
        <w:pStyle w:val="NoSpacing"/>
        <w:numPr>
          <w:ilvl w:val="2"/>
          <w:numId w:val="77"/>
        </w:numPr>
      </w:pPr>
      <w:r>
        <w:t>Edit Contact</w:t>
      </w:r>
    </w:p>
    <w:p w:rsidR="00BC4E27" w:rsidRDefault="00BC4E27" w:rsidP="00BC4E27">
      <w:pPr>
        <w:pStyle w:val="NoSpacing"/>
        <w:ind w:firstLine="720"/>
      </w:pPr>
    </w:p>
    <w:p w:rsidR="00BC4E27" w:rsidRPr="00966D30" w:rsidRDefault="00BC4E27" w:rsidP="00BC4E27">
      <w:pPr>
        <w:pStyle w:val="NoSpacing"/>
        <w:ind w:left="720" w:firstLine="720"/>
        <w:rPr>
          <w:b/>
        </w:rPr>
      </w:pPr>
      <w:r w:rsidRPr="00966D30">
        <w:rPr>
          <w:b/>
        </w:rPr>
        <w:t xml:space="preserve">Collection </w:t>
      </w:r>
      <w:r>
        <w:rPr>
          <w:b/>
        </w:rPr>
        <w:t>P</w:t>
      </w:r>
      <w:r w:rsidRPr="00966D30">
        <w:rPr>
          <w:b/>
        </w:rPr>
        <w:t>lans:</w:t>
      </w:r>
    </w:p>
    <w:p w:rsidR="00BC4E27" w:rsidRDefault="00BC4E27" w:rsidP="00016C35">
      <w:pPr>
        <w:pStyle w:val="NoSpacing"/>
        <w:numPr>
          <w:ilvl w:val="2"/>
          <w:numId w:val="76"/>
        </w:numPr>
      </w:pPr>
      <w:r>
        <w:t>Create Collection Plan</w:t>
      </w:r>
    </w:p>
    <w:p w:rsidR="00BC4E27" w:rsidRDefault="00BC4E27" w:rsidP="00016C35">
      <w:pPr>
        <w:pStyle w:val="NoSpacing"/>
        <w:numPr>
          <w:ilvl w:val="2"/>
          <w:numId w:val="76"/>
        </w:numPr>
      </w:pPr>
      <w:r>
        <w:t>Filter Collection Plan</w:t>
      </w:r>
    </w:p>
    <w:p w:rsidR="00BC4E27" w:rsidRDefault="00BC4E27" w:rsidP="00016C35">
      <w:pPr>
        <w:pStyle w:val="NoSpacing"/>
        <w:numPr>
          <w:ilvl w:val="2"/>
          <w:numId w:val="76"/>
        </w:numPr>
      </w:pPr>
      <w:r>
        <w:t>Cancel Collection Plan</w:t>
      </w:r>
    </w:p>
    <w:p w:rsidR="00BC4E27" w:rsidRDefault="00BC4E27" w:rsidP="00016C35">
      <w:pPr>
        <w:pStyle w:val="NoSpacing"/>
        <w:numPr>
          <w:ilvl w:val="2"/>
          <w:numId w:val="76"/>
        </w:numPr>
      </w:pPr>
      <w:r>
        <w:t>View Collection Plan Detail</w:t>
      </w:r>
    </w:p>
    <w:p w:rsidR="00BC4E27" w:rsidRDefault="00BC4E27" w:rsidP="00016C35">
      <w:pPr>
        <w:pStyle w:val="NoSpacing"/>
        <w:numPr>
          <w:ilvl w:val="2"/>
          <w:numId w:val="76"/>
        </w:numPr>
      </w:pPr>
      <w:r>
        <w:t>Assign Collection Plan</w:t>
      </w:r>
    </w:p>
    <w:p w:rsidR="00BC4E27" w:rsidRDefault="00BC4E27" w:rsidP="00016C35">
      <w:pPr>
        <w:pStyle w:val="NoSpacing"/>
        <w:numPr>
          <w:ilvl w:val="2"/>
          <w:numId w:val="76"/>
        </w:numPr>
      </w:pPr>
      <w:r>
        <w:t xml:space="preserve">Mark as Finished Collection Plan </w:t>
      </w:r>
    </w:p>
    <w:p w:rsidR="00BC4E27" w:rsidRDefault="00BC4E27" w:rsidP="00016C35">
      <w:pPr>
        <w:pStyle w:val="NoSpacing"/>
        <w:numPr>
          <w:ilvl w:val="2"/>
          <w:numId w:val="76"/>
        </w:numPr>
      </w:pPr>
      <w:r>
        <w:t>Mark Request as Collected</w:t>
      </w:r>
    </w:p>
    <w:p w:rsidR="00BC4E27" w:rsidRDefault="00BC4E27" w:rsidP="00016C35">
      <w:pPr>
        <w:pStyle w:val="NoSpacing"/>
        <w:numPr>
          <w:ilvl w:val="2"/>
          <w:numId w:val="76"/>
        </w:numPr>
      </w:pPr>
      <w:r>
        <w:t>Remove Request from Plan</w:t>
      </w:r>
    </w:p>
    <w:p w:rsidR="00BC4E27" w:rsidRDefault="00BC4E27" w:rsidP="00BC4E27">
      <w:pPr>
        <w:pStyle w:val="NoSpacing"/>
        <w:ind w:firstLine="720"/>
        <w:rPr>
          <w:b/>
        </w:rPr>
      </w:pPr>
      <w:r>
        <w:tab/>
      </w:r>
      <w:r>
        <w:rPr>
          <w:b/>
        </w:rPr>
        <w:t>Delivery Plans:</w:t>
      </w:r>
    </w:p>
    <w:p w:rsidR="00BC4E27" w:rsidRDefault="00BC4E27" w:rsidP="00016C35">
      <w:pPr>
        <w:pStyle w:val="NoSpacing"/>
        <w:numPr>
          <w:ilvl w:val="2"/>
          <w:numId w:val="75"/>
        </w:numPr>
      </w:pPr>
      <w:r>
        <w:t>Create Delivery Plan</w:t>
      </w:r>
    </w:p>
    <w:p w:rsidR="00BC4E27" w:rsidRDefault="00BC4E27" w:rsidP="00016C35">
      <w:pPr>
        <w:pStyle w:val="NoSpacing"/>
        <w:numPr>
          <w:ilvl w:val="2"/>
          <w:numId w:val="75"/>
        </w:numPr>
      </w:pPr>
      <w:r>
        <w:t>Filter Delivery Plan</w:t>
      </w:r>
    </w:p>
    <w:p w:rsidR="00BC4E27" w:rsidRDefault="00BC4E27" w:rsidP="00016C35">
      <w:pPr>
        <w:pStyle w:val="NoSpacing"/>
        <w:numPr>
          <w:ilvl w:val="2"/>
          <w:numId w:val="75"/>
        </w:numPr>
      </w:pPr>
      <w:r>
        <w:t>Cancel Delivery Plan</w:t>
      </w:r>
    </w:p>
    <w:p w:rsidR="00BC4E27" w:rsidRDefault="00BC4E27" w:rsidP="00016C35">
      <w:pPr>
        <w:pStyle w:val="NoSpacing"/>
        <w:numPr>
          <w:ilvl w:val="2"/>
          <w:numId w:val="75"/>
        </w:numPr>
      </w:pPr>
      <w:r>
        <w:t>View Delivery Plan Detail</w:t>
      </w:r>
    </w:p>
    <w:p w:rsidR="00BC4E27" w:rsidRDefault="00BC4E27" w:rsidP="00016C35">
      <w:pPr>
        <w:pStyle w:val="NoSpacing"/>
        <w:numPr>
          <w:ilvl w:val="2"/>
          <w:numId w:val="75"/>
        </w:numPr>
      </w:pPr>
      <w:r>
        <w:t>Assign Delivery Plan</w:t>
      </w:r>
    </w:p>
    <w:p w:rsidR="00BC4E27" w:rsidRDefault="00BC4E27" w:rsidP="00016C35">
      <w:pPr>
        <w:pStyle w:val="NoSpacing"/>
        <w:numPr>
          <w:ilvl w:val="2"/>
          <w:numId w:val="75"/>
        </w:numPr>
      </w:pPr>
      <w:r>
        <w:t>Mark as Finished Delivery Plan</w:t>
      </w:r>
    </w:p>
    <w:p w:rsidR="00BC4E27" w:rsidRDefault="00BC4E27" w:rsidP="00016C35">
      <w:pPr>
        <w:pStyle w:val="NoSpacing"/>
        <w:numPr>
          <w:ilvl w:val="2"/>
          <w:numId w:val="75"/>
        </w:numPr>
      </w:pPr>
      <w:r>
        <w:t>Mark Order as Delivered</w:t>
      </w:r>
    </w:p>
    <w:p w:rsidR="00BC4E27" w:rsidRDefault="00BC4E27" w:rsidP="00016C35">
      <w:pPr>
        <w:pStyle w:val="NoSpacing"/>
        <w:numPr>
          <w:ilvl w:val="2"/>
          <w:numId w:val="75"/>
        </w:numPr>
      </w:pPr>
      <w:r>
        <w:t>Remove Order from Plan</w:t>
      </w:r>
    </w:p>
    <w:p w:rsidR="00BC4E27" w:rsidRDefault="00BC4E27" w:rsidP="00016C35">
      <w:pPr>
        <w:pStyle w:val="NoSpacing"/>
        <w:numPr>
          <w:ilvl w:val="2"/>
          <w:numId w:val="75"/>
        </w:numPr>
      </w:pPr>
      <w:r>
        <w:t>Create PDF</w:t>
      </w:r>
    </w:p>
    <w:p w:rsidR="00BC4E27" w:rsidRDefault="00BC4E27" w:rsidP="00BC4E27">
      <w:pPr>
        <w:pStyle w:val="NoSpacing"/>
        <w:ind w:firstLine="720"/>
        <w:rPr>
          <w:b/>
        </w:rPr>
      </w:pPr>
      <w:r>
        <w:tab/>
      </w:r>
      <w:r>
        <w:rPr>
          <w:b/>
        </w:rPr>
        <w:t>Options:</w:t>
      </w:r>
    </w:p>
    <w:p w:rsidR="00BC4E27" w:rsidRDefault="00BC4E27" w:rsidP="00BC4E27">
      <w:pPr>
        <w:pStyle w:val="NoSpacing"/>
        <w:ind w:firstLine="720"/>
        <w:rPr>
          <w:b/>
        </w:rPr>
      </w:pPr>
      <w:r>
        <w:rPr>
          <w:b/>
        </w:rPr>
        <w:tab/>
      </w:r>
      <w:r>
        <w:rPr>
          <w:b/>
        </w:rPr>
        <w:tab/>
        <w:t>Hubs:</w:t>
      </w:r>
    </w:p>
    <w:p w:rsidR="00BC4E27" w:rsidRDefault="00BC4E27" w:rsidP="00016C35">
      <w:pPr>
        <w:pStyle w:val="NoSpacing"/>
        <w:numPr>
          <w:ilvl w:val="3"/>
          <w:numId w:val="67"/>
        </w:numPr>
      </w:pPr>
      <w:r>
        <w:t>Create New Hub</w:t>
      </w:r>
    </w:p>
    <w:p w:rsidR="00BC4E27" w:rsidRDefault="00BC4E27" w:rsidP="00016C35">
      <w:pPr>
        <w:pStyle w:val="NoSpacing"/>
        <w:numPr>
          <w:ilvl w:val="3"/>
          <w:numId w:val="67"/>
        </w:numPr>
      </w:pPr>
      <w:r>
        <w:t>Edit Hub</w:t>
      </w:r>
    </w:p>
    <w:p w:rsidR="00BC4E27" w:rsidRDefault="00BC4E27" w:rsidP="00016C35">
      <w:pPr>
        <w:pStyle w:val="NoSpacing"/>
        <w:numPr>
          <w:ilvl w:val="3"/>
          <w:numId w:val="67"/>
        </w:numPr>
      </w:pPr>
      <w:r>
        <w:t>Delete Hub</w:t>
      </w:r>
    </w:p>
    <w:p w:rsidR="00BC4E27" w:rsidRDefault="00BC4E27" w:rsidP="00016C35">
      <w:pPr>
        <w:pStyle w:val="NoSpacing"/>
        <w:numPr>
          <w:ilvl w:val="3"/>
          <w:numId w:val="67"/>
        </w:numPr>
      </w:pPr>
      <w:r>
        <w:t>Set Location</w:t>
      </w:r>
    </w:p>
    <w:p w:rsidR="00BC4E27" w:rsidRDefault="00BC4E27" w:rsidP="00BC4E27">
      <w:pPr>
        <w:pStyle w:val="NoSpacing"/>
        <w:ind w:firstLine="720"/>
        <w:rPr>
          <w:b/>
        </w:rPr>
      </w:pPr>
      <w:r>
        <w:tab/>
      </w:r>
      <w:r>
        <w:tab/>
      </w:r>
      <w:r>
        <w:rPr>
          <w:b/>
        </w:rPr>
        <w:t>Order Payment Type:</w:t>
      </w:r>
    </w:p>
    <w:p w:rsidR="00BC4E27" w:rsidRDefault="00BC4E27" w:rsidP="00016C35">
      <w:pPr>
        <w:pStyle w:val="NoSpacing"/>
        <w:numPr>
          <w:ilvl w:val="3"/>
          <w:numId w:val="68"/>
        </w:numPr>
      </w:pPr>
      <w:r>
        <w:t>Create New Order Payment Type</w:t>
      </w:r>
    </w:p>
    <w:p w:rsidR="00BC4E27" w:rsidRDefault="00BC4E27" w:rsidP="00016C35">
      <w:pPr>
        <w:pStyle w:val="NoSpacing"/>
        <w:numPr>
          <w:ilvl w:val="3"/>
          <w:numId w:val="68"/>
        </w:numPr>
      </w:pPr>
      <w:r>
        <w:t>Edit Order Payment Type</w:t>
      </w:r>
    </w:p>
    <w:p w:rsidR="00BC4E27" w:rsidRDefault="00BC4E27" w:rsidP="00016C35">
      <w:pPr>
        <w:pStyle w:val="NoSpacing"/>
        <w:numPr>
          <w:ilvl w:val="3"/>
          <w:numId w:val="68"/>
        </w:numPr>
      </w:pPr>
      <w:r>
        <w:t>Delete Order Payment Type</w:t>
      </w:r>
    </w:p>
    <w:p w:rsidR="00BC4E27" w:rsidRDefault="00BC4E27" w:rsidP="00BC4E27">
      <w:pPr>
        <w:pStyle w:val="NoSpacing"/>
        <w:ind w:firstLine="720"/>
        <w:rPr>
          <w:b/>
        </w:rPr>
      </w:pPr>
      <w:r>
        <w:tab/>
      </w:r>
      <w:r>
        <w:tab/>
      </w:r>
      <w:r>
        <w:rPr>
          <w:b/>
        </w:rPr>
        <w:t>Delivery Option:</w:t>
      </w:r>
    </w:p>
    <w:p w:rsidR="00BC4E27" w:rsidRDefault="00BC4E27" w:rsidP="00016C35">
      <w:pPr>
        <w:pStyle w:val="NoSpacing"/>
        <w:numPr>
          <w:ilvl w:val="3"/>
          <w:numId w:val="69"/>
        </w:numPr>
      </w:pPr>
      <w:r>
        <w:t>Create New Delivery Option</w:t>
      </w:r>
    </w:p>
    <w:p w:rsidR="00BC4E27" w:rsidRDefault="00BC4E27" w:rsidP="00016C35">
      <w:pPr>
        <w:pStyle w:val="NoSpacing"/>
        <w:numPr>
          <w:ilvl w:val="3"/>
          <w:numId w:val="69"/>
        </w:numPr>
      </w:pPr>
      <w:r>
        <w:t>Edit Delivery Option</w:t>
      </w:r>
    </w:p>
    <w:p w:rsidR="00BC4E27" w:rsidRDefault="00BC4E27" w:rsidP="00016C35">
      <w:pPr>
        <w:pStyle w:val="NoSpacing"/>
        <w:numPr>
          <w:ilvl w:val="3"/>
          <w:numId w:val="69"/>
        </w:numPr>
      </w:pPr>
      <w:r>
        <w:t>Delete Delivery Option</w:t>
      </w:r>
    </w:p>
    <w:p w:rsidR="00BC4E27" w:rsidRDefault="00BC4E27" w:rsidP="00BC4E27">
      <w:pPr>
        <w:pStyle w:val="NoSpacing"/>
        <w:ind w:firstLine="720"/>
        <w:rPr>
          <w:b/>
        </w:rPr>
      </w:pPr>
      <w:r>
        <w:tab/>
      </w:r>
      <w:r>
        <w:tab/>
      </w:r>
      <w:r>
        <w:rPr>
          <w:b/>
        </w:rPr>
        <w:t>City/Province:</w:t>
      </w:r>
    </w:p>
    <w:p w:rsidR="00BC4E27" w:rsidRDefault="00BC4E27" w:rsidP="00016C35">
      <w:pPr>
        <w:pStyle w:val="NoSpacing"/>
        <w:numPr>
          <w:ilvl w:val="3"/>
          <w:numId w:val="70"/>
        </w:numPr>
      </w:pPr>
      <w:r>
        <w:t>Create New City/Province</w:t>
      </w:r>
    </w:p>
    <w:p w:rsidR="00BC4E27" w:rsidRDefault="00BC4E27" w:rsidP="00016C35">
      <w:pPr>
        <w:pStyle w:val="NoSpacing"/>
        <w:numPr>
          <w:ilvl w:val="3"/>
          <w:numId w:val="70"/>
        </w:numPr>
      </w:pPr>
      <w:r>
        <w:t>Edit City/Province</w:t>
      </w:r>
    </w:p>
    <w:p w:rsidR="00BC4E27" w:rsidRPr="00966D30" w:rsidRDefault="00BC4E27" w:rsidP="00016C35">
      <w:pPr>
        <w:pStyle w:val="NoSpacing"/>
        <w:numPr>
          <w:ilvl w:val="3"/>
          <w:numId w:val="70"/>
        </w:numPr>
      </w:pPr>
      <w:r>
        <w:t>Delete City/Province</w:t>
      </w:r>
    </w:p>
    <w:p w:rsidR="00BC4E27" w:rsidRDefault="00BC4E27" w:rsidP="00BC4E27">
      <w:pPr>
        <w:pStyle w:val="NoSpacing"/>
        <w:ind w:firstLine="720"/>
        <w:rPr>
          <w:b/>
        </w:rPr>
      </w:pPr>
      <w:r>
        <w:rPr>
          <w:b/>
        </w:rPr>
        <w:tab/>
      </w:r>
      <w:r>
        <w:rPr>
          <w:b/>
        </w:rPr>
        <w:tab/>
        <w:t>District:</w:t>
      </w:r>
    </w:p>
    <w:p w:rsidR="00BC4E27" w:rsidRDefault="00BC4E27" w:rsidP="00016C35">
      <w:pPr>
        <w:pStyle w:val="NoSpacing"/>
        <w:numPr>
          <w:ilvl w:val="3"/>
          <w:numId w:val="71"/>
        </w:numPr>
      </w:pPr>
      <w:r>
        <w:t>Create New District</w:t>
      </w:r>
    </w:p>
    <w:p w:rsidR="00BC4E27" w:rsidRDefault="00BC4E27" w:rsidP="00016C35">
      <w:pPr>
        <w:pStyle w:val="NoSpacing"/>
        <w:numPr>
          <w:ilvl w:val="3"/>
          <w:numId w:val="71"/>
        </w:numPr>
      </w:pPr>
      <w:r>
        <w:t>Edit District</w:t>
      </w:r>
    </w:p>
    <w:p w:rsidR="00BC4E27" w:rsidRPr="00966D30" w:rsidRDefault="00BC4E27" w:rsidP="00016C35">
      <w:pPr>
        <w:pStyle w:val="NoSpacing"/>
        <w:numPr>
          <w:ilvl w:val="3"/>
          <w:numId w:val="71"/>
        </w:numPr>
      </w:pPr>
      <w:r>
        <w:t>Delete District</w:t>
      </w:r>
    </w:p>
    <w:p w:rsidR="00BC4E27" w:rsidRDefault="00BC4E27" w:rsidP="00BC4E27">
      <w:pPr>
        <w:pStyle w:val="NoSpacing"/>
        <w:ind w:firstLine="720"/>
        <w:rPr>
          <w:b/>
        </w:rPr>
      </w:pPr>
      <w:r>
        <w:rPr>
          <w:b/>
        </w:rPr>
        <w:tab/>
      </w:r>
      <w:r>
        <w:rPr>
          <w:b/>
        </w:rPr>
        <w:tab/>
        <w:t>Ward:</w:t>
      </w:r>
    </w:p>
    <w:p w:rsidR="00BC4E27" w:rsidRDefault="00BC4E27" w:rsidP="00016C35">
      <w:pPr>
        <w:pStyle w:val="NoSpacing"/>
        <w:numPr>
          <w:ilvl w:val="3"/>
          <w:numId w:val="72"/>
        </w:numPr>
      </w:pPr>
      <w:r>
        <w:t>Create New Ward</w:t>
      </w:r>
    </w:p>
    <w:p w:rsidR="00BC4E27" w:rsidRDefault="00BC4E27" w:rsidP="00016C35">
      <w:pPr>
        <w:pStyle w:val="NoSpacing"/>
        <w:numPr>
          <w:ilvl w:val="3"/>
          <w:numId w:val="72"/>
        </w:numPr>
      </w:pPr>
      <w:r>
        <w:t>Edit Ward</w:t>
      </w:r>
    </w:p>
    <w:p w:rsidR="00BC4E27" w:rsidRDefault="00BC4E27" w:rsidP="00016C35">
      <w:pPr>
        <w:pStyle w:val="NoSpacing"/>
        <w:numPr>
          <w:ilvl w:val="3"/>
          <w:numId w:val="72"/>
        </w:numPr>
      </w:pPr>
      <w:r>
        <w:t>Delete Ward</w:t>
      </w:r>
    </w:p>
    <w:p w:rsidR="00BC4E27" w:rsidRDefault="00BC4E27" w:rsidP="00BC4E27">
      <w:pPr>
        <w:pStyle w:val="NoSpacing"/>
        <w:ind w:firstLine="720"/>
      </w:pPr>
      <w:r>
        <w:tab/>
      </w:r>
    </w:p>
    <w:p w:rsidR="00BC4E27" w:rsidRPr="006670C2" w:rsidRDefault="00BC4E27" w:rsidP="00BC4E27">
      <w:pPr>
        <w:pStyle w:val="NoSpacing"/>
        <w:ind w:firstLine="720"/>
        <w:rPr>
          <w:b/>
          <w:sz w:val="24"/>
          <w:szCs w:val="24"/>
        </w:rPr>
      </w:pPr>
      <w:r w:rsidRPr="006670C2">
        <w:rPr>
          <w:b/>
          <w:sz w:val="24"/>
          <w:szCs w:val="24"/>
        </w:rPr>
        <w:t>Role ‘</w:t>
      </w:r>
      <w:r>
        <w:rPr>
          <w:b/>
          <w:sz w:val="24"/>
          <w:szCs w:val="24"/>
        </w:rPr>
        <w:t>Customer</w:t>
      </w:r>
      <w:r w:rsidRPr="006670C2">
        <w:rPr>
          <w:b/>
          <w:sz w:val="24"/>
          <w:szCs w:val="24"/>
        </w:rPr>
        <w:t>’</w:t>
      </w:r>
    </w:p>
    <w:p w:rsidR="00BC4E27" w:rsidRDefault="00BC4E27" w:rsidP="00BC4E27">
      <w:pPr>
        <w:pStyle w:val="NoSpacing"/>
        <w:ind w:firstLine="720"/>
      </w:pPr>
      <w:r>
        <w:t>Test all functions of role ‘Customer’ including:</w:t>
      </w:r>
    </w:p>
    <w:p w:rsidR="00BC4E27" w:rsidRDefault="00BC4E27" w:rsidP="00BC4E27">
      <w:pPr>
        <w:pStyle w:val="NoSpacing"/>
        <w:ind w:firstLine="720"/>
      </w:pPr>
      <w:r>
        <w:tab/>
      </w:r>
    </w:p>
    <w:p w:rsidR="00BC4E27" w:rsidRPr="006670C2" w:rsidRDefault="00BC4E27" w:rsidP="00BC4E27">
      <w:pPr>
        <w:pStyle w:val="NoSpacing"/>
        <w:ind w:left="720" w:firstLine="720"/>
        <w:rPr>
          <w:b/>
        </w:rPr>
      </w:pPr>
      <w:r>
        <w:rPr>
          <w:b/>
        </w:rPr>
        <w:t>R</w:t>
      </w:r>
      <w:r w:rsidRPr="006670C2">
        <w:rPr>
          <w:b/>
        </w:rPr>
        <w:t>equest:</w:t>
      </w:r>
    </w:p>
    <w:p w:rsidR="00BC4E27" w:rsidRDefault="00BC4E27" w:rsidP="00016C35">
      <w:pPr>
        <w:pStyle w:val="NoSpacing"/>
        <w:numPr>
          <w:ilvl w:val="2"/>
          <w:numId w:val="73"/>
        </w:numPr>
      </w:pPr>
      <w:r>
        <w:lastRenderedPageBreak/>
        <w:t>Create New Request</w:t>
      </w:r>
    </w:p>
    <w:p w:rsidR="00BC4E27" w:rsidRDefault="00BC4E27" w:rsidP="00016C35">
      <w:pPr>
        <w:pStyle w:val="NoSpacing"/>
        <w:numPr>
          <w:ilvl w:val="2"/>
          <w:numId w:val="73"/>
        </w:numPr>
      </w:pPr>
      <w:r>
        <w:t>Filter Requests</w:t>
      </w:r>
      <w:r>
        <w:tab/>
      </w:r>
      <w:r>
        <w:tab/>
      </w:r>
    </w:p>
    <w:p w:rsidR="00BC4E27" w:rsidRDefault="00BC4E27" w:rsidP="00016C35">
      <w:pPr>
        <w:pStyle w:val="NoSpacing"/>
        <w:numPr>
          <w:ilvl w:val="2"/>
          <w:numId w:val="73"/>
        </w:numPr>
      </w:pPr>
      <w:r>
        <w:t>Add New Order</w:t>
      </w:r>
    </w:p>
    <w:p w:rsidR="00BC4E27" w:rsidRDefault="00BC4E27" w:rsidP="00016C35">
      <w:pPr>
        <w:pStyle w:val="NoSpacing"/>
        <w:numPr>
          <w:ilvl w:val="2"/>
          <w:numId w:val="73"/>
        </w:numPr>
      </w:pPr>
      <w:r>
        <w:t>Edit Order</w:t>
      </w:r>
    </w:p>
    <w:p w:rsidR="00BC4E27" w:rsidRDefault="00BC4E27" w:rsidP="00016C35">
      <w:pPr>
        <w:pStyle w:val="NoSpacing"/>
        <w:numPr>
          <w:ilvl w:val="2"/>
          <w:numId w:val="73"/>
        </w:numPr>
      </w:pPr>
      <w:r>
        <w:t>Add New Item</w:t>
      </w:r>
    </w:p>
    <w:p w:rsidR="00BC4E27" w:rsidRDefault="00BC4E27" w:rsidP="00016C35">
      <w:pPr>
        <w:pStyle w:val="NoSpacing"/>
        <w:numPr>
          <w:ilvl w:val="2"/>
          <w:numId w:val="73"/>
        </w:numPr>
      </w:pPr>
      <w:r>
        <w:t>View Request Details</w:t>
      </w:r>
    </w:p>
    <w:p w:rsidR="00BC4E27" w:rsidRDefault="00BC4E27" w:rsidP="00016C35">
      <w:pPr>
        <w:pStyle w:val="NoSpacing"/>
        <w:numPr>
          <w:ilvl w:val="2"/>
          <w:numId w:val="73"/>
        </w:numPr>
      </w:pPr>
      <w:r>
        <w:t>Cancel Request</w:t>
      </w:r>
      <w:r>
        <w:tab/>
      </w:r>
      <w:r>
        <w:tab/>
      </w:r>
    </w:p>
    <w:p w:rsidR="00BC4E27" w:rsidRDefault="00BC4E27" w:rsidP="00016C35">
      <w:pPr>
        <w:pStyle w:val="NoSpacing"/>
        <w:numPr>
          <w:ilvl w:val="2"/>
          <w:numId w:val="73"/>
        </w:numPr>
      </w:pPr>
      <w:r>
        <w:t>Edit Item</w:t>
      </w:r>
    </w:p>
    <w:p w:rsidR="00BC4E27" w:rsidRDefault="00BC4E27" w:rsidP="00016C35">
      <w:pPr>
        <w:pStyle w:val="NoSpacing"/>
        <w:numPr>
          <w:ilvl w:val="2"/>
          <w:numId w:val="73"/>
        </w:numPr>
      </w:pPr>
      <w:r>
        <w:t>Cancel Item</w:t>
      </w:r>
      <w:r>
        <w:tab/>
      </w:r>
      <w:r>
        <w:tab/>
      </w:r>
    </w:p>
    <w:p w:rsidR="00BC4E27" w:rsidRPr="006670C2" w:rsidRDefault="00BC4E27" w:rsidP="00BC4E27">
      <w:pPr>
        <w:pStyle w:val="NoSpacing"/>
        <w:ind w:firstLine="720"/>
        <w:rPr>
          <w:b/>
        </w:rPr>
      </w:pPr>
      <w:r>
        <w:tab/>
      </w:r>
      <w:r w:rsidRPr="006670C2">
        <w:rPr>
          <w:b/>
        </w:rPr>
        <w:t>Order:</w:t>
      </w:r>
    </w:p>
    <w:p w:rsidR="00BC4E27" w:rsidRDefault="00BC4E27" w:rsidP="00016C35">
      <w:pPr>
        <w:pStyle w:val="NoSpacing"/>
        <w:numPr>
          <w:ilvl w:val="2"/>
          <w:numId w:val="74"/>
        </w:numPr>
      </w:pPr>
      <w:r>
        <w:t>Filter Orders</w:t>
      </w:r>
    </w:p>
    <w:p w:rsidR="00BC4E27" w:rsidRDefault="00BC4E27" w:rsidP="00016C35">
      <w:pPr>
        <w:pStyle w:val="NoSpacing"/>
        <w:numPr>
          <w:ilvl w:val="2"/>
          <w:numId w:val="74"/>
        </w:numPr>
      </w:pPr>
      <w:r>
        <w:t>View Order Detail</w:t>
      </w:r>
    </w:p>
    <w:p w:rsidR="00BC4E27" w:rsidRDefault="00BC4E27" w:rsidP="00016C35">
      <w:pPr>
        <w:pStyle w:val="NoSpacing"/>
        <w:numPr>
          <w:ilvl w:val="2"/>
          <w:numId w:val="74"/>
        </w:numPr>
      </w:pPr>
      <w:r>
        <w:t>Cancel Order</w:t>
      </w:r>
      <w:r>
        <w:tab/>
      </w:r>
    </w:p>
    <w:p w:rsidR="00BC4E27" w:rsidRPr="00966D30" w:rsidRDefault="00BC4E27" w:rsidP="002724DF">
      <w:pPr>
        <w:pStyle w:val="Heading111"/>
      </w:pPr>
      <w:bookmarkStart w:id="309" w:name="_Toc342604356"/>
      <w:bookmarkStart w:id="310" w:name="_Toc342822760"/>
      <w:r w:rsidRPr="00966D30">
        <w:t>Features not to be tested</w:t>
      </w:r>
      <w:bookmarkEnd w:id="309"/>
      <w:bookmarkEnd w:id="310"/>
    </w:p>
    <w:p w:rsidR="00BC4E27" w:rsidRPr="00C80527" w:rsidRDefault="00BC4E27" w:rsidP="00C720D2">
      <w:pPr>
        <w:pStyle w:val="Heading4"/>
        <w:ind w:firstLine="360"/>
      </w:pPr>
      <w:bookmarkStart w:id="311" w:name="_Toc342466463"/>
      <w:bookmarkStart w:id="312" w:name="_Toc342466464"/>
      <w:bookmarkStart w:id="313" w:name="_Toc342466465"/>
      <w:bookmarkStart w:id="314" w:name="_Toc342466467"/>
      <w:bookmarkStart w:id="315" w:name="_Toc342466470"/>
      <w:bookmarkStart w:id="316" w:name="_Toc342466471"/>
      <w:bookmarkStart w:id="317" w:name="_Toc342466472"/>
      <w:bookmarkStart w:id="318" w:name="_Toc342466474"/>
      <w:bookmarkStart w:id="319" w:name="_Toc342466477"/>
      <w:bookmarkStart w:id="320" w:name="_Toc342466481"/>
      <w:bookmarkStart w:id="321" w:name="_Toc342466482"/>
      <w:bookmarkStart w:id="322" w:name="_Toc342466483"/>
      <w:bookmarkStart w:id="323" w:name="_Toc342466484"/>
      <w:bookmarkStart w:id="324" w:name="_Toc342466485"/>
      <w:bookmarkStart w:id="325" w:name="_Toc342604357"/>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Pr="00C80527">
        <w:t>Performance test</w:t>
      </w:r>
      <w:bookmarkEnd w:id="325"/>
    </w:p>
    <w:p w:rsidR="00BC4E27" w:rsidRPr="00C80527" w:rsidRDefault="00BC4E27" w:rsidP="00BC4E27">
      <w:pPr>
        <w:ind w:left="360"/>
        <w:rPr>
          <w:rFonts w:cstheme="minorHAnsi"/>
        </w:rPr>
      </w:pPr>
      <w:r w:rsidRPr="00C80527">
        <w:rPr>
          <w:rFonts w:cstheme="minorHAnsi"/>
        </w:rPr>
        <w:t xml:space="preserve">There was not enough time so we cannot optimize source code and improve performance. We can only ensure the system work well but not at its best performance.  </w:t>
      </w:r>
    </w:p>
    <w:p w:rsidR="00BC4E27" w:rsidRPr="00C80527" w:rsidRDefault="00BC4E27" w:rsidP="002724DF">
      <w:pPr>
        <w:pStyle w:val="Heading111"/>
      </w:pPr>
      <w:bookmarkStart w:id="326" w:name="_Toc342466498"/>
      <w:bookmarkStart w:id="327" w:name="_Toc342604358"/>
      <w:bookmarkStart w:id="328" w:name="_Toc342822761"/>
      <w:bookmarkEnd w:id="326"/>
      <w:r w:rsidRPr="00C80527">
        <w:t>Testing Tools and Environment</w:t>
      </w:r>
      <w:bookmarkEnd w:id="327"/>
      <w:bookmarkEnd w:id="328"/>
    </w:p>
    <w:p w:rsidR="00BC4E27" w:rsidRPr="00C80527" w:rsidRDefault="00BC4E27" w:rsidP="00016C35">
      <w:pPr>
        <w:pStyle w:val="ListParagraph"/>
        <w:numPr>
          <w:ilvl w:val="0"/>
          <w:numId w:val="59"/>
        </w:numPr>
        <w:rPr>
          <w:rFonts w:cstheme="minorHAnsi"/>
        </w:rPr>
      </w:pPr>
      <w:r w:rsidRPr="00C80527">
        <w:rPr>
          <w:rFonts w:cstheme="minorHAnsi"/>
        </w:rPr>
        <w:t>Windows 7 operating system</w:t>
      </w:r>
    </w:p>
    <w:p w:rsidR="00BC4E27" w:rsidRPr="00C80527" w:rsidRDefault="00BC4E27" w:rsidP="00016C35">
      <w:pPr>
        <w:pStyle w:val="ListParagraph"/>
        <w:numPr>
          <w:ilvl w:val="0"/>
          <w:numId w:val="59"/>
        </w:numPr>
        <w:rPr>
          <w:rFonts w:cstheme="minorHAnsi"/>
        </w:rPr>
      </w:pPr>
      <w:r w:rsidRPr="00C80527">
        <w:rPr>
          <w:rFonts w:cstheme="minorHAnsi"/>
        </w:rPr>
        <w:t>Google Chrome 19 or higher</w:t>
      </w:r>
    </w:p>
    <w:p w:rsidR="00BC4E27" w:rsidRPr="00C80527" w:rsidRDefault="00BC4E27" w:rsidP="00016C35">
      <w:pPr>
        <w:pStyle w:val="ListParagraph"/>
        <w:numPr>
          <w:ilvl w:val="0"/>
          <w:numId w:val="59"/>
        </w:numPr>
        <w:rPr>
          <w:rFonts w:cstheme="minorHAnsi"/>
        </w:rPr>
      </w:pPr>
      <w:r w:rsidRPr="00C80527">
        <w:rPr>
          <w:rFonts w:cstheme="minorHAnsi"/>
        </w:rPr>
        <w:t>Microsoft Visual Studio 2010 SP1</w:t>
      </w:r>
    </w:p>
    <w:p w:rsidR="005F6348" w:rsidRPr="00C720D2" w:rsidRDefault="00BC4E27" w:rsidP="00016C35">
      <w:pPr>
        <w:pStyle w:val="ListParagraph"/>
        <w:numPr>
          <w:ilvl w:val="0"/>
          <w:numId w:val="59"/>
        </w:numPr>
        <w:spacing w:before="200" w:after="0"/>
        <w:rPr>
          <w:rFonts w:asciiTheme="minorHAnsi" w:hAnsiTheme="minorHAnsi" w:cstheme="minorHAnsi"/>
        </w:rPr>
      </w:pPr>
      <w:r w:rsidRPr="00C720D2">
        <w:rPr>
          <w:rFonts w:cstheme="minorHAnsi"/>
        </w:rPr>
        <w:t>Microsoft SQL Server 2008 R2</w:t>
      </w:r>
      <w:bookmarkStart w:id="329" w:name="_Toc342604359"/>
      <w:bookmarkEnd w:id="305"/>
      <w:bookmarkEnd w:id="306"/>
    </w:p>
    <w:p w:rsidR="005F6348" w:rsidRPr="00C720D2" w:rsidRDefault="005F6348" w:rsidP="00C720D2">
      <w:pPr>
        <w:pStyle w:val="ListParagraph"/>
        <w:spacing w:before="200" w:after="0"/>
        <w:rPr>
          <w:rFonts w:asciiTheme="minorHAnsi" w:hAnsiTheme="minorHAnsi" w:cstheme="minorHAnsi"/>
        </w:rPr>
      </w:pPr>
    </w:p>
    <w:p w:rsidR="00BC4E27" w:rsidRPr="00C720D2" w:rsidRDefault="00BC4E27" w:rsidP="00C720D2">
      <w:pPr>
        <w:pStyle w:val="Heading11"/>
      </w:pPr>
      <w:bookmarkStart w:id="330" w:name="_Toc342822762"/>
      <w:r w:rsidRPr="00C720D2">
        <w:t>Test Cases</w:t>
      </w:r>
      <w:bookmarkEnd w:id="329"/>
      <w:bookmarkEnd w:id="330"/>
    </w:p>
    <w:p w:rsidR="00BC4E27" w:rsidRPr="00966D30" w:rsidRDefault="00BC4E27" w:rsidP="002724DF">
      <w:pPr>
        <w:pStyle w:val="Heading111"/>
      </w:pPr>
      <w:bookmarkStart w:id="331" w:name="_Toc342604360"/>
      <w:bookmarkStart w:id="332" w:name="_Toc342822763"/>
      <w:r w:rsidRPr="00C720D2">
        <w:t>Functions</w:t>
      </w:r>
      <w:bookmarkEnd w:id="331"/>
      <w:bookmarkEnd w:id="332"/>
    </w:p>
    <w:p w:rsidR="00BC4E27" w:rsidRDefault="00BC4E27" w:rsidP="00016C35">
      <w:pPr>
        <w:pStyle w:val="Heading1111"/>
        <w:numPr>
          <w:ilvl w:val="3"/>
          <w:numId w:val="60"/>
        </w:numPr>
      </w:pPr>
      <w:bookmarkStart w:id="333" w:name="_Toc342604361"/>
      <w:r w:rsidRPr="00966D30">
        <w:t>Login</w:t>
      </w:r>
      <w:bookmarkEnd w:id="333"/>
    </w:p>
    <w:p w:rsidR="00BC4E27" w:rsidRDefault="00BC4E27" w:rsidP="00016C35">
      <w:pPr>
        <w:pStyle w:val="ListParagraph"/>
        <w:numPr>
          <w:ilvl w:val="0"/>
          <w:numId w:val="61"/>
        </w:numPr>
        <w:rPr>
          <w:b/>
        </w:rPr>
      </w:pPr>
      <w:r w:rsidRPr="00966D30">
        <w:rPr>
          <w:b/>
        </w:rPr>
        <w:t xml:space="preserve">Case </w:t>
      </w:r>
      <w:r>
        <w:rPr>
          <w:b/>
        </w:rPr>
        <w:t>–</w:t>
      </w:r>
      <w:r w:rsidRPr="00966D30">
        <w:rPr>
          <w:b/>
        </w:rPr>
        <w:t xml:space="preserve"> Login</w:t>
      </w:r>
    </w:p>
    <w:p w:rsidR="00BC4E27" w:rsidRPr="001D1A46" w:rsidRDefault="00BC4E27" w:rsidP="00BC4E27">
      <w:pPr>
        <w:pStyle w:val="NoSpacing"/>
        <w:ind w:left="360" w:firstLine="720"/>
        <w:rPr>
          <w:b/>
          <w:sz w:val="24"/>
          <w:szCs w:val="24"/>
        </w:rPr>
      </w:pPr>
      <w:r w:rsidRPr="001D1A46">
        <w:rPr>
          <w:b/>
          <w:sz w:val="24"/>
          <w:szCs w:val="24"/>
        </w:rPr>
        <w:t>Purpose</w:t>
      </w:r>
    </w:p>
    <w:p w:rsidR="00BC4E27" w:rsidRDefault="00BC4E27" w:rsidP="00BC4E27">
      <w:pPr>
        <w:pStyle w:val="NoSpacing"/>
        <w:ind w:left="720" w:firstLine="720"/>
        <w:rPr>
          <w:sz w:val="24"/>
          <w:szCs w:val="24"/>
        </w:rPr>
      </w:pPr>
      <w:r w:rsidRPr="001D1A46">
        <w:rPr>
          <w:sz w:val="24"/>
          <w:szCs w:val="24"/>
        </w:rPr>
        <w:t>Check the authority of user.</w:t>
      </w:r>
    </w:p>
    <w:p w:rsidR="00BC4E27" w:rsidRPr="0010446C" w:rsidRDefault="00BC4E27" w:rsidP="00BC4E27">
      <w:pPr>
        <w:pStyle w:val="NoSpacing"/>
        <w:ind w:left="360" w:firstLine="720"/>
        <w:rPr>
          <w:sz w:val="24"/>
          <w:szCs w:val="24"/>
        </w:rPr>
      </w:pPr>
      <w:r w:rsidRPr="001D1A46">
        <w:rPr>
          <w:b/>
          <w:sz w:val="24"/>
          <w:szCs w:val="24"/>
        </w:rPr>
        <w:t>Inputs</w:t>
      </w:r>
    </w:p>
    <w:p w:rsidR="00BC4E27" w:rsidRPr="001D1A46" w:rsidRDefault="00BC4E27" w:rsidP="00BC4E27">
      <w:pPr>
        <w:pStyle w:val="NoSpacing"/>
        <w:ind w:left="1080"/>
        <w:rPr>
          <w:sz w:val="24"/>
          <w:szCs w:val="24"/>
        </w:rPr>
      </w:pPr>
      <w:r>
        <w:rPr>
          <w:sz w:val="24"/>
          <w:szCs w:val="24"/>
        </w:rPr>
        <w:tab/>
      </w:r>
      <w:r w:rsidRPr="001D1A46">
        <w:rPr>
          <w:sz w:val="24"/>
          <w:szCs w:val="24"/>
        </w:rPr>
        <w:t xml:space="preserve">Username </w:t>
      </w:r>
    </w:p>
    <w:p w:rsidR="00BC4E27" w:rsidRPr="001D1A46" w:rsidRDefault="00BC4E27" w:rsidP="00BC4E27">
      <w:pPr>
        <w:pStyle w:val="NoSpacing"/>
        <w:ind w:left="1080"/>
        <w:rPr>
          <w:sz w:val="24"/>
          <w:szCs w:val="24"/>
        </w:rPr>
      </w:pPr>
      <w:r>
        <w:rPr>
          <w:sz w:val="24"/>
          <w:szCs w:val="24"/>
        </w:rPr>
        <w:tab/>
      </w:r>
      <w:r w:rsidRPr="001D1A46">
        <w:rPr>
          <w:sz w:val="24"/>
          <w:szCs w:val="24"/>
        </w:rPr>
        <w:t>Password</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r>
        <w:rPr>
          <w:sz w:val="24"/>
          <w:szCs w:val="24"/>
        </w:rPr>
        <w:tab/>
      </w:r>
      <w:r>
        <w:rPr>
          <w:sz w:val="24"/>
          <w:szCs w:val="24"/>
        </w:rPr>
        <w:tab/>
      </w:r>
    </w:p>
    <w:tbl>
      <w:tblPr>
        <w:tblStyle w:val="TableGrid"/>
        <w:tblW w:w="9000" w:type="dxa"/>
        <w:tblInd w:w="1188" w:type="dxa"/>
        <w:tblLook w:val="04A0" w:firstRow="1" w:lastRow="0" w:firstColumn="1" w:lastColumn="0" w:noHBand="0" w:noVBand="1"/>
      </w:tblPr>
      <w:tblGrid>
        <w:gridCol w:w="4680"/>
        <w:gridCol w:w="4320"/>
      </w:tblGrid>
      <w:tr w:rsidR="00BC4E27" w:rsidRPr="001D1A46" w:rsidTr="00BC4E27">
        <w:tc>
          <w:tcPr>
            <w:tcW w:w="4680" w:type="dxa"/>
          </w:tcPr>
          <w:p w:rsidR="00BC4E27" w:rsidRPr="001D1A46" w:rsidRDefault="00BC4E27" w:rsidP="00BC4E27">
            <w:pPr>
              <w:pStyle w:val="NoSpacing"/>
              <w:rPr>
                <w:b/>
                <w:sz w:val="24"/>
                <w:szCs w:val="24"/>
              </w:rPr>
            </w:pPr>
            <w:r w:rsidRPr="001D1A46">
              <w:rPr>
                <w:b/>
                <w:sz w:val="24"/>
                <w:szCs w:val="24"/>
              </w:rPr>
              <w:t>Pass</w:t>
            </w:r>
          </w:p>
        </w:tc>
        <w:tc>
          <w:tcPr>
            <w:tcW w:w="432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680" w:type="dxa"/>
          </w:tcPr>
          <w:p w:rsidR="00BC4E27" w:rsidRPr="001D1A46" w:rsidRDefault="00BC4E27" w:rsidP="00BC4E27">
            <w:pPr>
              <w:pStyle w:val="NoSpacing"/>
              <w:rPr>
                <w:sz w:val="24"/>
                <w:szCs w:val="24"/>
              </w:rPr>
            </w:pPr>
            <w:r w:rsidRPr="001D1A46">
              <w:rPr>
                <w:sz w:val="24"/>
                <w:szCs w:val="24"/>
              </w:rPr>
              <w:t>Butto</w:t>
            </w:r>
            <w:r>
              <w:rPr>
                <w:sz w:val="24"/>
                <w:szCs w:val="24"/>
              </w:rPr>
              <w:t xml:space="preserve">n menu ‘${username}’ on the top </w:t>
            </w:r>
            <w:r w:rsidRPr="001D1A46">
              <w:rPr>
                <w:sz w:val="24"/>
                <w:szCs w:val="24"/>
              </w:rPr>
              <w:t>right corner.</w:t>
            </w:r>
          </w:p>
          <w:p w:rsidR="00BC4E27" w:rsidRPr="001D1A46" w:rsidRDefault="00BC4E27" w:rsidP="00BC4E27">
            <w:pPr>
              <w:pStyle w:val="NoSpacing"/>
              <w:rPr>
                <w:sz w:val="24"/>
                <w:szCs w:val="24"/>
              </w:rPr>
            </w:pPr>
            <w:r w:rsidRPr="001D1A46">
              <w:rPr>
                <w:sz w:val="24"/>
                <w:szCs w:val="24"/>
              </w:rPr>
              <w:t>Go to the Home Page with all functionalities corresponding to the user’s authority shown on the top.</w:t>
            </w:r>
          </w:p>
        </w:tc>
        <w:tc>
          <w:tcPr>
            <w:tcW w:w="4320" w:type="dxa"/>
          </w:tcPr>
          <w:p w:rsidR="00BC4E27" w:rsidRPr="001D1A46" w:rsidRDefault="00BC4E27" w:rsidP="00BC4E27">
            <w:pPr>
              <w:pStyle w:val="NoSpacing"/>
              <w:rPr>
                <w:sz w:val="24"/>
                <w:szCs w:val="24"/>
              </w:rPr>
            </w:pPr>
            <w:r w:rsidRPr="001D1A46">
              <w:rPr>
                <w:sz w:val="24"/>
                <w:szCs w:val="24"/>
              </w:rPr>
              <w:t>Message ‘Login was unsuccessful. Please enter your username and password again.’</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b/>
          <w:sz w:val="24"/>
          <w:szCs w:val="24"/>
        </w:rPr>
        <w:lastRenderedPageBreak/>
        <w:tab/>
      </w:r>
      <w:r w:rsidRPr="001D1A46">
        <w:rPr>
          <w:sz w:val="24"/>
          <w:szCs w:val="24"/>
        </w:rPr>
        <w:t>Click ‘Login’ button on the top right corner.</w:t>
      </w:r>
    </w:p>
    <w:p w:rsidR="00BC4E27" w:rsidRPr="001D1A46" w:rsidRDefault="00BC4E27" w:rsidP="00BC4E27">
      <w:pPr>
        <w:pStyle w:val="NoSpacing"/>
        <w:ind w:left="1080"/>
        <w:rPr>
          <w:sz w:val="24"/>
          <w:szCs w:val="24"/>
        </w:rPr>
      </w:pPr>
      <w:r>
        <w:rPr>
          <w:sz w:val="24"/>
          <w:szCs w:val="24"/>
        </w:rPr>
        <w:tab/>
      </w:r>
      <w:r w:rsidRPr="001D1A46">
        <w:rPr>
          <w:sz w:val="24"/>
          <w:szCs w:val="24"/>
        </w:rPr>
        <w:t>Input username ‘admin’.</w:t>
      </w:r>
    </w:p>
    <w:p w:rsidR="00BC4E27" w:rsidRPr="001D1A46" w:rsidRDefault="00BC4E27" w:rsidP="00BC4E27">
      <w:pPr>
        <w:pStyle w:val="NoSpacing"/>
        <w:ind w:left="1080"/>
        <w:rPr>
          <w:sz w:val="24"/>
          <w:szCs w:val="24"/>
        </w:rPr>
      </w:pPr>
      <w:r>
        <w:rPr>
          <w:sz w:val="24"/>
          <w:szCs w:val="24"/>
        </w:rPr>
        <w:tab/>
      </w:r>
      <w:r w:rsidRPr="001D1A46">
        <w:rPr>
          <w:sz w:val="24"/>
          <w:szCs w:val="24"/>
        </w:rPr>
        <w:t>Input password ‘admin’.</w:t>
      </w:r>
    </w:p>
    <w:p w:rsidR="00BC4E27" w:rsidRPr="001D1A46" w:rsidRDefault="00BC4E27" w:rsidP="00BC4E27">
      <w:pPr>
        <w:pStyle w:val="NoSpacing"/>
        <w:tabs>
          <w:tab w:val="left" w:pos="720"/>
          <w:tab w:val="left" w:pos="1440"/>
          <w:tab w:val="left" w:pos="2160"/>
          <w:tab w:val="left" w:pos="2880"/>
          <w:tab w:val="left" w:pos="3600"/>
          <w:tab w:val="left" w:pos="4065"/>
        </w:tabs>
        <w:ind w:left="1080"/>
        <w:rPr>
          <w:sz w:val="24"/>
          <w:szCs w:val="24"/>
        </w:rPr>
      </w:pPr>
      <w:r w:rsidRPr="001D1A46">
        <w:rPr>
          <w:sz w:val="24"/>
          <w:szCs w:val="24"/>
        </w:rPr>
        <w:tab/>
        <w:t>Click ‘Login’ button.</w:t>
      </w:r>
    </w:p>
    <w:p w:rsidR="00BC4E27" w:rsidRPr="0010446C" w:rsidRDefault="00BC4E27" w:rsidP="00BC4E27">
      <w:pPr>
        <w:pStyle w:val="NoSpacing"/>
        <w:tabs>
          <w:tab w:val="left" w:pos="720"/>
          <w:tab w:val="left" w:pos="1440"/>
          <w:tab w:val="left" w:pos="2160"/>
          <w:tab w:val="left" w:pos="2880"/>
          <w:tab w:val="left" w:pos="3600"/>
          <w:tab w:val="left" w:pos="4065"/>
        </w:tabs>
        <w:ind w:left="1080"/>
        <w:rPr>
          <w:b/>
        </w:rPr>
      </w:pPr>
    </w:p>
    <w:p w:rsidR="00BC4E27" w:rsidRDefault="00BC4E27" w:rsidP="00016C35">
      <w:pPr>
        <w:pStyle w:val="ListParagraph"/>
        <w:numPr>
          <w:ilvl w:val="0"/>
          <w:numId w:val="61"/>
        </w:numPr>
        <w:rPr>
          <w:b/>
        </w:rPr>
      </w:pPr>
      <w:r>
        <w:rPr>
          <w:b/>
        </w:rPr>
        <w:t>Case – Logout</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firstLine="360"/>
        <w:rPr>
          <w:sz w:val="24"/>
          <w:szCs w:val="24"/>
        </w:rPr>
      </w:pPr>
      <w:r w:rsidRPr="001D1A46">
        <w:rPr>
          <w:sz w:val="24"/>
          <w:szCs w:val="24"/>
        </w:rPr>
        <w:t>Check whether user can log out.</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ind w:left="1080" w:firstLine="360"/>
        <w:rPr>
          <w:sz w:val="24"/>
          <w:szCs w:val="24"/>
        </w:rPr>
      </w:pPr>
      <w:r w:rsidRPr="001D1A46">
        <w:rPr>
          <w:sz w:val="24"/>
          <w:szCs w:val="24"/>
        </w:rPr>
        <w:t>N/A</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9000" w:type="dxa"/>
        <w:tblInd w:w="1188" w:type="dxa"/>
        <w:tblLook w:val="04A0" w:firstRow="1" w:lastRow="0" w:firstColumn="1" w:lastColumn="0" w:noHBand="0" w:noVBand="1"/>
      </w:tblPr>
      <w:tblGrid>
        <w:gridCol w:w="4680"/>
        <w:gridCol w:w="4320"/>
      </w:tblGrid>
      <w:tr w:rsidR="00BC4E27" w:rsidRPr="001D1A46" w:rsidTr="00BC4E27">
        <w:tc>
          <w:tcPr>
            <w:tcW w:w="4680" w:type="dxa"/>
          </w:tcPr>
          <w:p w:rsidR="00BC4E27" w:rsidRPr="001D1A46" w:rsidRDefault="00BC4E27" w:rsidP="00BC4E27">
            <w:pPr>
              <w:pStyle w:val="NoSpacing"/>
              <w:rPr>
                <w:b/>
                <w:sz w:val="24"/>
                <w:szCs w:val="24"/>
              </w:rPr>
            </w:pPr>
            <w:r w:rsidRPr="001D1A46">
              <w:rPr>
                <w:b/>
                <w:sz w:val="24"/>
                <w:szCs w:val="24"/>
              </w:rPr>
              <w:t>Pass</w:t>
            </w:r>
          </w:p>
        </w:tc>
        <w:tc>
          <w:tcPr>
            <w:tcW w:w="432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680" w:type="dxa"/>
          </w:tcPr>
          <w:p w:rsidR="00BC4E27" w:rsidRPr="001D1A46" w:rsidRDefault="00BC4E27" w:rsidP="00BC4E27">
            <w:pPr>
              <w:pStyle w:val="NoSpacing"/>
              <w:rPr>
                <w:sz w:val="24"/>
                <w:szCs w:val="24"/>
              </w:rPr>
            </w:pPr>
            <w:r w:rsidRPr="001D1A46">
              <w:rPr>
                <w:sz w:val="24"/>
                <w:szCs w:val="24"/>
              </w:rPr>
              <w:t>Back to Home page with ‘Login’ button on top right corner</w:t>
            </w:r>
          </w:p>
        </w:tc>
        <w:tc>
          <w:tcPr>
            <w:tcW w:w="4320" w:type="dxa"/>
          </w:tcPr>
          <w:p w:rsidR="00BC4E27" w:rsidRPr="001D1A46" w:rsidRDefault="00BC4E27" w:rsidP="00BC4E27">
            <w:pPr>
              <w:pStyle w:val="NoSpacing"/>
              <w:rPr>
                <w:sz w:val="24"/>
                <w:szCs w:val="24"/>
              </w:rPr>
            </w:pPr>
            <w:r w:rsidRPr="001D1A46">
              <w:rPr>
                <w:sz w:val="24"/>
                <w:szCs w:val="24"/>
              </w:rPr>
              <w:t>Cannot go back to Home page</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sidRPr="001D1A46">
        <w:rPr>
          <w:sz w:val="24"/>
          <w:szCs w:val="24"/>
        </w:rPr>
        <w:tab/>
        <w:t>Click ‘${username}’ button menu.</w:t>
      </w:r>
    </w:p>
    <w:p w:rsidR="00BC4E27" w:rsidRDefault="00BC4E27" w:rsidP="00BC4E27">
      <w:pPr>
        <w:pStyle w:val="ListParagraph"/>
        <w:ind w:left="1080"/>
        <w:rPr>
          <w:szCs w:val="24"/>
        </w:rPr>
      </w:pPr>
      <w:r>
        <w:rPr>
          <w:szCs w:val="24"/>
        </w:rPr>
        <w:tab/>
      </w:r>
      <w:r w:rsidRPr="001D1A46">
        <w:rPr>
          <w:szCs w:val="24"/>
        </w:rPr>
        <w:t>Click ‘Log out’.</w:t>
      </w:r>
      <w:r w:rsidRPr="001D1A46">
        <w:rPr>
          <w:szCs w:val="24"/>
        </w:rPr>
        <w:tab/>
      </w:r>
    </w:p>
    <w:p w:rsidR="00BC4E27" w:rsidRDefault="00BC4E27" w:rsidP="00BC4E27">
      <w:pPr>
        <w:pStyle w:val="ListParagraph"/>
        <w:ind w:left="1080"/>
        <w:rPr>
          <w:b/>
        </w:rPr>
      </w:pPr>
    </w:p>
    <w:p w:rsidR="00BC4E27" w:rsidRDefault="00BC4E27" w:rsidP="00016C35">
      <w:pPr>
        <w:pStyle w:val="ListParagraph"/>
        <w:numPr>
          <w:ilvl w:val="0"/>
          <w:numId w:val="61"/>
        </w:numPr>
        <w:rPr>
          <w:b/>
        </w:rPr>
      </w:pPr>
      <w:r>
        <w:rPr>
          <w:b/>
        </w:rPr>
        <w:t>Case – Change Password</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user can change password.</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ind w:left="1080" w:firstLine="360"/>
        <w:rPr>
          <w:sz w:val="24"/>
          <w:szCs w:val="24"/>
        </w:rPr>
      </w:pPr>
      <w:r w:rsidRPr="001D1A46">
        <w:rPr>
          <w:sz w:val="24"/>
          <w:szCs w:val="24"/>
        </w:rPr>
        <w:t>Current password</w:t>
      </w:r>
    </w:p>
    <w:p w:rsidR="00BC4E27" w:rsidRPr="001D1A46" w:rsidRDefault="00BC4E27" w:rsidP="00BC4E27">
      <w:pPr>
        <w:pStyle w:val="NoSpacing"/>
        <w:ind w:left="1080" w:firstLine="360"/>
        <w:rPr>
          <w:sz w:val="24"/>
          <w:szCs w:val="24"/>
        </w:rPr>
      </w:pPr>
      <w:r w:rsidRPr="001D1A46">
        <w:rPr>
          <w:sz w:val="24"/>
          <w:szCs w:val="24"/>
        </w:rPr>
        <w:t>New password</w:t>
      </w:r>
    </w:p>
    <w:p w:rsidR="00BC4E27" w:rsidRPr="001D1A46" w:rsidRDefault="00BC4E27" w:rsidP="00BC4E27">
      <w:pPr>
        <w:pStyle w:val="NoSpacing"/>
        <w:ind w:left="1080" w:firstLine="360"/>
        <w:rPr>
          <w:sz w:val="24"/>
          <w:szCs w:val="24"/>
        </w:rPr>
      </w:pPr>
      <w:r w:rsidRPr="001D1A46">
        <w:rPr>
          <w:sz w:val="24"/>
          <w:szCs w:val="24"/>
        </w:rPr>
        <w:t>Confirm new password</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9000" w:type="dxa"/>
        <w:tblInd w:w="1188" w:type="dxa"/>
        <w:tblLook w:val="04A0" w:firstRow="1" w:lastRow="0" w:firstColumn="1" w:lastColumn="0" w:noHBand="0" w:noVBand="1"/>
      </w:tblPr>
      <w:tblGrid>
        <w:gridCol w:w="4680"/>
        <w:gridCol w:w="4320"/>
      </w:tblGrid>
      <w:tr w:rsidR="00BC4E27" w:rsidRPr="001D1A46" w:rsidTr="00BC4E27">
        <w:tc>
          <w:tcPr>
            <w:tcW w:w="4680" w:type="dxa"/>
          </w:tcPr>
          <w:p w:rsidR="00BC4E27" w:rsidRPr="001D1A46" w:rsidRDefault="00BC4E27" w:rsidP="00BC4E27">
            <w:pPr>
              <w:pStyle w:val="NoSpacing"/>
              <w:rPr>
                <w:b/>
                <w:sz w:val="24"/>
                <w:szCs w:val="24"/>
              </w:rPr>
            </w:pPr>
            <w:r w:rsidRPr="001D1A46">
              <w:rPr>
                <w:b/>
                <w:sz w:val="24"/>
                <w:szCs w:val="24"/>
              </w:rPr>
              <w:t>Pass</w:t>
            </w:r>
          </w:p>
        </w:tc>
        <w:tc>
          <w:tcPr>
            <w:tcW w:w="432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680" w:type="dxa"/>
          </w:tcPr>
          <w:p w:rsidR="00BC4E27" w:rsidRPr="001D1A46" w:rsidRDefault="00BC4E27" w:rsidP="00BC4E27">
            <w:pPr>
              <w:pStyle w:val="NoSpacing"/>
              <w:rPr>
                <w:sz w:val="24"/>
                <w:szCs w:val="24"/>
              </w:rPr>
            </w:pPr>
            <w:r w:rsidRPr="001D1A46">
              <w:rPr>
                <w:sz w:val="24"/>
                <w:szCs w:val="24"/>
              </w:rPr>
              <w:t>Message ‘Your password has been changed successfully’</w:t>
            </w:r>
          </w:p>
        </w:tc>
        <w:tc>
          <w:tcPr>
            <w:tcW w:w="4320" w:type="dxa"/>
          </w:tcPr>
          <w:p w:rsidR="00BC4E27" w:rsidRPr="001D1A46" w:rsidRDefault="00BC4E27" w:rsidP="00BC4E27">
            <w:pPr>
              <w:pStyle w:val="NoSpacing"/>
              <w:rPr>
                <w:sz w:val="24"/>
                <w:szCs w:val="24"/>
              </w:rPr>
            </w:pPr>
            <w:r w:rsidRPr="001D1A46">
              <w:rPr>
                <w:sz w:val="24"/>
                <w:szCs w:val="24"/>
              </w:rPr>
              <w:t>Warning of required fields</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firstLine="360"/>
        <w:rPr>
          <w:sz w:val="24"/>
          <w:szCs w:val="24"/>
        </w:rPr>
      </w:pPr>
      <w:r w:rsidRPr="001D1A46">
        <w:rPr>
          <w:sz w:val="24"/>
          <w:szCs w:val="24"/>
        </w:rPr>
        <w:t>Click ‘${username}’ button menu.</w:t>
      </w:r>
    </w:p>
    <w:p w:rsidR="00BC4E27" w:rsidRPr="001D1A46" w:rsidRDefault="00BC4E27" w:rsidP="00BC4E27">
      <w:pPr>
        <w:pStyle w:val="NoSpacing"/>
        <w:ind w:left="1080" w:firstLine="360"/>
        <w:rPr>
          <w:sz w:val="24"/>
          <w:szCs w:val="24"/>
        </w:rPr>
      </w:pPr>
      <w:r w:rsidRPr="001D1A46">
        <w:rPr>
          <w:sz w:val="24"/>
          <w:szCs w:val="24"/>
        </w:rPr>
        <w:t>Click ‘Change Password’.</w:t>
      </w:r>
    </w:p>
    <w:p w:rsidR="00BC4E27" w:rsidRPr="001D1A46" w:rsidRDefault="00BC4E27" w:rsidP="00BC4E27">
      <w:pPr>
        <w:pStyle w:val="NoSpacing"/>
        <w:ind w:left="1080" w:firstLine="360"/>
        <w:rPr>
          <w:sz w:val="24"/>
          <w:szCs w:val="24"/>
        </w:rPr>
      </w:pPr>
      <w:r w:rsidRPr="001D1A46">
        <w:rPr>
          <w:sz w:val="24"/>
          <w:szCs w:val="24"/>
        </w:rPr>
        <w:t>Input Current password ‘admin’.</w:t>
      </w:r>
    </w:p>
    <w:p w:rsidR="00BC4E27" w:rsidRPr="001D1A46" w:rsidRDefault="00BC4E27" w:rsidP="00BC4E27">
      <w:pPr>
        <w:pStyle w:val="NoSpacing"/>
        <w:ind w:left="1080" w:firstLine="360"/>
        <w:rPr>
          <w:sz w:val="24"/>
          <w:szCs w:val="24"/>
        </w:rPr>
      </w:pPr>
      <w:r w:rsidRPr="001D1A46">
        <w:rPr>
          <w:sz w:val="24"/>
          <w:szCs w:val="24"/>
        </w:rPr>
        <w:t>Input New password ‘admin1’.</w:t>
      </w:r>
    </w:p>
    <w:p w:rsidR="00BC4E27" w:rsidRPr="001D1A46" w:rsidRDefault="00BC4E27" w:rsidP="00BC4E27">
      <w:pPr>
        <w:pStyle w:val="NoSpacing"/>
        <w:ind w:left="1080" w:firstLine="360"/>
        <w:rPr>
          <w:sz w:val="24"/>
          <w:szCs w:val="24"/>
        </w:rPr>
      </w:pPr>
      <w:r w:rsidRPr="001D1A46">
        <w:rPr>
          <w:sz w:val="24"/>
          <w:szCs w:val="24"/>
        </w:rPr>
        <w:t>Input Confirm new password ‘admin1’.</w:t>
      </w:r>
    </w:p>
    <w:p w:rsidR="00BC4E27" w:rsidRPr="00966D30" w:rsidRDefault="00BC4E27" w:rsidP="00BC4E27">
      <w:pPr>
        <w:pStyle w:val="NoSpacing"/>
        <w:ind w:left="1080" w:firstLine="360"/>
        <w:rPr>
          <w:b/>
        </w:rPr>
      </w:pPr>
      <w:r w:rsidRPr="001D1A46">
        <w:rPr>
          <w:sz w:val="24"/>
          <w:szCs w:val="24"/>
        </w:rPr>
        <w:t>Click ‘Change Password’ button.</w:t>
      </w:r>
    </w:p>
    <w:p w:rsidR="00BC4E27" w:rsidRDefault="00BC4E27" w:rsidP="00016C35">
      <w:pPr>
        <w:pStyle w:val="Heading1111"/>
        <w:numPr>
          <w:ilvl w:val="3"/>
          <w:numId w:val="60"/>
        </w:numPr>
      </w:pPr>
      <w:bookmarkStart w:id="334" w:name="_Toc342604362"/>
      <w:r w:rsidRPr="00966D30">
        <w:t>Role</w:t>
      </w:r>
      <w:r>
        <w:t xml:space="preserve"> ‘</w:t>
      </w:r>
      <w:r w:rsidRPr="00966D30">
        <w:t>Administrator’</w:t>
      </w:r>
      <w:bookmarkEnd w:id="334"/>
    </w:p>
    <w:p w:rsidR="00BC4E27" w:rsidRDefault="00BC4E27" w:rsidP="00016C35">
      <w:pPr>
        <w:pStyle w:val="ListParagraph"/>
        <w:numPr>
          <w:ilvl w:val="0"/>
          <w:numId w:val="62"/>
        </w:numPr>
        <w:rPr>
          <w:b/>
        </w:rPr>
      </w:pPr>
      <w:r w:rsidRPr="00966D30">
        <w:rPr>
          <w:b/>
        </w:rPr>
        <w:t>Case – Create New Account</w:t>
      </w:r>
    </w:p>
    <w:p w:rsidR="00BC4E27" w:rsidRPr="001D1A46" w:rsidRDefault="00BC4E27" w:rsidP="00BC4E27">
      <w:pPr>
        <w:pStyle w:val="NoSpacing"/>
        <w:ind w:left="1080"/>
        <w:rPr>
          <w:b/>
          <w:sz w:val="24"/>
          <w:szCs w:val="24"/>
        </w:rPr>
      </w:pPr>
      <w:r w:rsidRPr="001D1A46">
        <w:rPr>
          <w:b/>
          <w:sz w:val="24"/>
          <w:szCs w:val="24"/>
        </w:rPr>
        <w:t>Purpose</w:t>
      </w:r>
    </w:p>
    <w:p w:rsidR="00BC4E27" w:rsidRPr="00D432B5" w:rsidRDefault="00BC4E27" w:rsidP="00BC4E27">
      <w:pPr>
        <w:pStyle w:val="NoSpacing"/>
        <w:ind w:left="1080"/>
        <w:rPr>
          <w:b/>
          <w:sz w:val="24"/>
          <w:szCs w:val="24"/>
        </w:rPr>
      </w:pPr>
      <w:r w:rsidRPr="001D1A46">
        <w:rPr>
          <w:b/>
          <w:sz w:val="24"/>
          <w:szCs w:val="24"/>
        </w:rPr>
        <w:tab/>
      </w:r>
      <w:r w:rsidRPr="001D1A46">
        <w:rPr>
          <w:sz w:val="24"/>
          <w:szCs w:val="24"/>
        </w:rPr>
        <w:t>Check whether admin can create new account.</w:t>
      </w:r>
      <w:r w:rsidRPr="001D1A46">
        <w:rPr>
          <w:sz w:val="24"/>
          <w:szCs w:val="24"/>
        </w:rPr>
        <w:tab/>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ind w:left="1080"/>
        <w:rPr>
          <w:sz w:val="24"/>
          <w:szCs w:val="24"/>
        </w:rPr>
      </w:pPr>
      <w:r>
        <w:rPr>
          <w:b/>
          <w:sz w:val="24"/>
          <w:szCs w:val="24"/>
        </w:rPr>
        <w:tab/>
      </w:r>
      <w:r w:rsidRPr="001D1A46">
        <w:rPr>
          <w:sz w:val="24"/>
          <w:szCs w:val="24"/>
        </w:rPr>
        <w:t>User name</w:t>
      </w:r>
    </w:p>
    <w:p w:rsidR="00BC4E27" w:rsidRPr="001D1A46" w:rsidRDefault="00BC4E27" w:rsidP="00BC4E27">
      <w:pPr>
        <w:pStyle w:val="NoSpacing"/>
        <w:ind w:left="1080"/>
        <w:rPr>
          <w:sz w:val="24"/>
          <w:szCs w:val="24"/>
        </w:rPr>
      </w:pPr>
      <w:r>
        <w:rPr>
          <w:sz w:val="24"/>
          <w:szCs w:val="24"/>
        </w:rPr>
        <w:tab/>
      </w:r>
      <w:r w:rsidRPr="001D1A46">
        <w:rPr>
          <w:sz w:val="24"/>
          <w:szCs w:val="24"/>
        </w:rPr>
        <w:t>Full name</w:t>
      </w:r>
    </w:p>
    <w:p w:rsidR="00BC4E27" w:rsidRPr="001D1A46" w:rsidRDefault="00BC4E27" w:rsidP="00BC4E27">
      <w:pPr>
        <w:pStyle w:val="NoSpacing"/>
        <w:ind w:left="1080"/>
        <w:rPr>
          <w:sz w:val="24"/>
          <w:szCs w:val="24"/>
        </w:rPr>
      </w:pPr>
      <w:r>
        <w:rPr>
          <w:sz w:val="24"/>
          <w:szCs w:val="24"/>
        </w:rPr>
        <w:lastRenderedPageBreak/>
        <w:tab/>
      </w:r>
      <w:r w:rsidRPr="001D1A46">
        <w:rPr>
          <w:sz w:val="24"/>
          <w:szCs w:val="24"/>
        </w:rPr>
        <w:t>Email address</w:t>
      </w:r>
    </w:p>
    <w:p w:rsidR="00BC4E27" w:rsidRPr="001D1A46" w:rsidRDefault="00BC4E27" w:rsidP="00BC4E27">
      <w:pPr>
        <w:pStyle w:val="NoSpacing"/>
        <w:ind w:left="1080"/>
        <w:rPr>
          <w:sz w:val="24"/>
          <w:szCs w:val="24"/>
        </w:rPr>
      </w:pPr>
      <w:r>
        <w:rPr>
          <w:sz w:val="24"/>
          <w:szCs w:val="24"/>
        </w:rPr>
        <w:tab/>
      </w:r>
      <w:r w:rsidRPr="001D1A46">
        <w:rPr>
          <w:sz w:val="24"/>
          <w:szCs w:val="24"/>
        </w:rPr>
        <w:t>Password</w:t>
      </w:r>
    </w:p>
    <w:p w:rsidR="00BC4E27" w:rsidRPr="001D1A46" w:rsidRDefault="00BC4E27" w:rsidP="00BC4E27">
      <w:pPr>
        <w:pStyle w:val="NoSpacing"/>
        <w:ind w:left="1080"/>
        <w:rPr>
          <w:sz w:val="24"/>
          <w:szCs w:val="24"/>
        </w:rPr>
      </w:pPr>
      <w:r>
        <w:rPr>
          <w:sz w:val="24"/>
          <w:szCs w:val="24"/>
        </w:rPr>
        <w:tab/>
      </w:r>
      <w:r w:rsidRPr="001D1A46">
        <w:rPr>
          <w:sz w:val="24"/>
          <w:szCs w:val="24"/>
        </w:rPr>
        <w:t>Confirm password</w:t>
      </w:r>
    </w:p>
    <w:p w:rsidR="00BC4E27" w:rsidRDefault="00BC4E27" w:rsidP="00BC4E27">
      <w:pPr>
        <w:pStyle w:val="NoSpacing"/>
        <w:ind w:left="1080"/>
        <w:rPr>
          <w:b/>
          <w:sz w:val="24"/>
          <w:szCs w:val="24"/>
        </w:rPr>
      </w:pPr>
      <w:r>
        <w:rPr>
          <w:sz w:val="24"/>
          <w:szCs w:val="24"/>
        </w:rPr>
        <w:tab/>
      </w:r>
      <w:r w:rsidRPr="001D1A46">
        <w:rPr>
          <w:sz w:val="24"/>
          <w:szCs w:val="24"/>
        </w:rPr>
        <w:t>User and Roles</w:t>
      </w:r>
    </w:p>
    <w:p w:rsidR="00BC4E27" w:rsidRPr="001D1A46" w:rsidRDefault="00BC4E27" w:rsidP="00BC4E27">
      <w:pPr>
        <w:pStyle w:val="NoSpacing"/>
        <w:ind w:left="1080"/>
        <w:rPr>
          <w:b/>
          <w:sz w:val="24"/>
          <w:szCs w:val="24"/>
        </w:rPr>
      </w:pPr>
      <w:r w:rsidRPr="001D1A46">
        <w:rPr>
          <w:b/>
          <w:sz w:val="24"/>
          <w:szCs w:val="24"/>
        </w:rPr>
        <w:t>Expected Output &amp; Pass/Fail criteria</w:t>
      </w:r>
    </w:p>
    <w:p w:rsidR="00BC4E27" w:rsidRPr="001D1A46" w:rsidRDefault="00BC4E27" w:rsidP="00BC4E27">
      <w:pPr>
        <w:pStyle w:val="NoSpacing"/>
        <w:ind w:left="1080"/>
        <w:rPr>
          <w:sz w:val="24"/>
          <w:szCs w:val="24"/>
        </w:rPr>
      </w:pPr>
      <w:r w:rsidRPr="001D1A46">
        <w:rPr>
          <w:sz w:val="24"/>
          <w:szCs w:val="24"/>
        </w:rPr>
        <w:tab/>
      </w:r>
    </w:p>
    <w:tbl>
      <w:tblPr>
        <w:tblStyle w:val="TableGrid"/>
        <w:tblW w:w="9000" w:type="dxa"/>
        <w:tblInd w:w="1188" w:type="dxa"/>
        <w:tblLook w:val="04A0" w:firstRow="1" w:lastRow="0" w:firstColumn="1" w:lastColumn="0" w:noHBand="0" w:noVBand="1"/>
      </w:tblPr>
      <w:tblGrid>
        <w:gridCol w:w="4680"/>
        <w:gridCol w:w="4320"/>
      </w:tblGrid>
      <w:tr w:rsidR="00BC4E27" w:rsidRPr="001D1A46" w:rsidTr="00BC4E27">
        <w:tc>
          <w:tcPr>
            <w:tcW w:w="4680" w:type="dxa"/>
          </w:tcPr>
          <w:p w:rsidR="00BC4E27" w:rsidRPr="001D1A46" w:rsidRDefault="00BC4E27" w:rsidP="00BC4E27">
            <w:pPr>
              <w:pStyle w:val="NoSpacing"/>
              <w:rPr>
                <w:b/>
                <w:sz w:val="24"/>
                <w:szCs w:val="24"/>
              </w:rPr>
            </w:pPr>
            <w:r w:rsidRPr="001D1A46">
              <w:rPr>
                <w:b/>
                <w:sz w:val="24"/>
                <w:szCs w:val="24"/>
              </w:rPr>
              <w:t>Pass</w:t>
            </w:r>
          </w:p>
        </w:tc>
        <w:tc>
          <w:tcPr>
            <w:tcW w:w="432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680" w:type="dxa"/>
          </w:tcPr>
          <w:p w:rsidR="00BC4E27" w:rsidRPr="001D1A46" w:rsidRDefault="00BC4E27" w:rsidP="00BC4E27">
            <w:pPr>
              <w:pStyle w:val="NoSpacing"/>
              <w:rPr>
                <w:sz w:val="24"/>
                <w:szCs w:val="24"/>
              </w:rPr>
            </w:pPr>
            <w:r w:rsidRPr="001D1A46">
              <w:rPr>
                <w:sz w:val="24"/>
                <w:szCs w:val="24"/>
              </w:rPr>
              <w:t>Added Account is displayed in Account list</w:t>
            </w:r>
          </w:p>
        </w:tc>
        <w:tc>
          <w:tcPr>
            <w:tcW w:w="432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account is not added to Account list</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t>Log</w:t>
      </w:r>
      <w:r w:rsidRPr="001D1A46">
        <w:rPr>
          <w:sz w:val="24"/>
          <w:szCs w:val="24"/>
        </w:rPr>
        <w:t>in with ‘Admin’ role</w:t>
      </w:r>
    </w:p>
    <w:p w:rsidR="00BC4E27" w:rsidRPr="001D1A46" w:rsidRDefault="00BC4E27" w:rsidP="00BC4E27">
      <w:pPr>
        <w:pStyle w:val="NoSpacing"/>
        <w:ind w:left="1080" w:firstLine="360"/>
        <w:rPr>
          <w:sz w:val="24"/>
          <w:szCs w:val="24"/>
        </w:rPr>
      </w:pPr>
      <w:r w:rsidRPr="001D1A46">
        <w:rPr>
          <w:sz w:val="24"/>
          <w:szCs w:val="24"/>
        </w:rPr>
        <w:t>Click ‘Account’ button. System will redirect to ‘Account’ page.</w:t>
      </w:r>
    </w:p>
    <w:p w:rsidR="00BC4E27" w:rsidRPr="001D1A46" w:rsidRDefault="00BC4E27" w:rsidP="00BC4E27">
      <w:pPr>
        <w:pStyle w:val="NoSpacing"/>
        <w:ind w:left="1080"/>
        <w:rPr>
          <w:sz w:val="24"/>
          <w:szCs w:val="24"/>
        </w:rPr>
      </w:pPr>
      <w:r>
        <w:rPr>
          <w:sz w:val="24"/>
          <w:szCs w:val="24"/>
        </w:rPr>
        <w:tab/>
      </w:r>
      <w:r w:rsidRPr="001D1A46">
        <w:rPr>
          <w:sz w:val="24"/>
          <w:szCs w:val="24"/>
        </w:rPr>
        <w:t>Click ‘Create new Account’ button. Syst</w:t>
      </w:r>
      <w:r>
        <w:rPr>
          <w:sz w:val="24"/>
          <w:szCs w:val="24"/>
        </w:rPr>
        <w:t xml:space="preserve">em will redirect to ‘Create new </w:t>
      </w:r>
      <w:r w:rsidRPr="001D1A46">
        <w:rPr>
          <w:sz w:val="24"/>
          <w:szCs w:val="24"/>
        </w:rPr>
        <w:t>Account’ page.</w:t>
      </w:r>
    </w:p>
    <w:p w:rsidR="00BC4E27" w:rsidRPr="001D1A46" w:rsidRDefault="00BC4E27" w:rsidP="00BC4E27">
      <w:pPr>
        <w:pStyle w:val="NoSpacing"/>
        <w:ind w:left="1080"/>
        <w:rPr>
          <w:sz w:val="24"/>
          <w:szCs w:val="24"/>
        </w:rPr>
      </w:pPr>
      <w:r>
        <w:rPr>
          <w:sz w:val="24"/>
          <w:szCs w:val="24"/>
        </w:rPr>
        <w:tab/>
      </w:r>
      <w:r w:rsidRPr="001D1A46">
        <w:rPr>
          <w:sz w:val="24"/>
          <w:szCs w:val="24"/>
        </w:rPr>
        <w:t>Input User name ‘admin’.</w:t>
      </w:r>
    </w:p>
    <w:p w:rsidR="00BC4E27" w:rsidRPr="001D1A46" w:rsidRDefault="00BC4E27" w:rsidP="00BC4E27">
      <w:pPr>
        <w:pStyle w:val="NoSpacing"/>
        <w:ind w:left="1080"/>
        <w:rPr>
          <w:sz w:val="24"/>
          <w:szCs w:val="24"/>
        </w:rPr>
      </w:pPr>
      <w:r w:rsidRPr="001D1A46">
        <w:rPr>
          <w:sz w:val="24"/>
          <w:szCs w:val="24"/>
        </w:rPr>
        <w:tab/>
        <w:t>Input Full name ‘Admin’.</w:t>
      </w:r>
    </w:p>
    <w:p w:rsidR="00BC4E27" w:rsidRPr="001D1A46" w:rsidRDefault="00BC4E27" w:rsidP="00BC4E27">
      <w:pPr>
        <w:pStyle w:val="NoSpacing"/>
        <w:rPr>
          <w:sz w:val="24"/>
          <w:szCs w:val="24"/>
        </w:rPr>
      </w:pPr>
      <w:r w:rsidRPr="001D1A46">
        <w:rPr>
          <w:sz w:val="24"/>
          <w:szCs w:val="24"/>
        </w:rPr>
        <w:tab/>
      </w:r>
      <w:r w:rsidRPr="001D1A46">
        <w:rPr>
          <w:sz w:val="24"/>
          <w:szCs w:val="24"/>
        </w:rPr>
        <w:tab/>
        <w:t>Input Email address ‘admin@gmail.com’.</w:t>
      </w:r>
    </w:p>
    <w:p w:rsidR="00BC4E27" w:rsidRPr="001D1A46" w:rsidRDefault="00BC4E27" w:rsidP="00BC4E27">
      <w:pPr>
        <w:pStyle w:val="NoSpacing"/>
        <w:rPr>
          <w:sz w:val="24"/>
          <w:szCs w:val="24"/>
        </w:rPr>
      </w:pPr>
      <w:r w:rsidRPr="001D1A46">
        <w:rPr>
          <w:sz w:val="24"/>
          <w:szCs w:val="24"/>
        </w:rPr>
        <w:tab/>
      </w:r>
      <w:r w:rsidRPr="001D1A46">
        <w:rPr>
          <w:sz w:val="24"/>
          <w:szCs w:val="24"/>
        </w:rPr>
        <w:tab/>
        <w:t>Input Password ‘admin’.</w:t>
      </w:r>
    </w:p>
    <w:p w:rsidR="00BC4E27" w:rsidRPr="001D1A46" w:rsidRDefault="00BC4E27" w:rsidP="00BC4E27">
      <w:pPr>
        <w:pStyle w:val="NoSpacing"/>
        <w:rPr>
          <w:sz w:val="24"/>
          <w:szCs w:val="24"/>
        </w:rPr>
      </w:pPr>
      <w:r w:rsidRPr="001D1A46">
        <w:rPr>
          <w:sz w:val="24"/>
          <w:szCs w:val="24"/>
        </w:rPr>
        <w:tab/>
      </w:r>
      <w:r w:rsidRPr="001D1A46">
        <w:rPr>
          <w:sz w:val="24"/>
          <w:szCs w:val="24"/>
        </w:rPr>
        <w:tab/>
        <w:t>Input Confirm password ‘admin’.</w:t>
      </w:r>
    </w:p>
    <w:p w:rsidR="00BC4E27" w:rsidRPr="001D1A46" w:rsidRDefault="00BC4E27" w:rsidP="00BC4E27">
      <w:pPr>
        <w:pStyle w:val="NoSpacing"/>
        <w:rPr>
          <w:sz w:val="24"/>
          <w:szCs w:val="24"/>
        </w:rPr>
      </w:pPr>
      <w:r w:rsidRPr="001D1A46">
        <w:rPr>
          <w:sz w:val="24"/>
          <w:szCs w:val="24"/>
        </w:rPr>
        <w:tab/>
      </w:r>
      <w:r w:rsidRPr="001D1A46">
        <w:rPr>
          <w:sz w:val="24"/>
          <w:szCs w:val="24"/>
        </w:rPr>
        <w:tab/>
        <w:t>Click Staff.</w:t>
      </w:r>
    </w:p>
    <w:p w:rsidR="00BC4E27" w:rsidRPr="001D1A46" w:rsidRDefault="00BC4E27" w:rsidP="00BC4E27">
      <w:pPr>
        <w:pStyle w:val="NoSpacing"/>
        <w:rPr>
          <w:sz w:val="24"/>
          <w:szCs w:val="24"/>
        </w:rPr>
      </w:pPr>
      <w:r w:rsidRPr="001D1A46">
        <w:rPr>
          <w:sz w:val="24"/>
          <w:szCs w:val="24"/>
        </w:rPr>
        <w:tab/>
      </w:r>
      <w:r w:rsidRPr="001D1A46">
        <w:rPr>
          <w:sz w:val="24"/>
          <w:szCs w:val="24"/>
        </w:rPr>
        <w:tab/>
        <w:t>Click Admin, Office Staff checkbox.</w:t>
      </w:r>
    </w:p>
    <w:p w:rsidR="00BC4E27" w:rsidRDefault="00BC4E27" w:rsidP="00BC4E27">
      <w:pPr>
        <w:pStyle w:val="ListParagraph"/>
        <w:ind w:left="1080"/>
        <w:rPr>
          <w:szCs w:val="24"/>
        </w:rPr>
      </w:pPr>
      <w:r>
        <w:rPr>
          <w:szCs w:val="24"/>
        </w:rPr>
        <w:tab/>
      </w:r>
      <w:r w:rsidRPr="001D1A46">
        <w:rPr>
          <w:szCs w:val="24"/>
        </w:rPr>
        <w:t>Click ‘Register’ button.</w:t>
      </w:r>
    </w:p>
    <w:p w:rsidR="00BC4E27" w:rsidRDefault="00BC4E27" w:rsidP="00BC4E27">
      <w:pPr>
        <w:pStyle w:val="ListParagraph"/>
        <w:ind w:left="1080"/>
        <w:rPr>
          <w:b/>
        </w:rPr>
      </w:pPr>
    </w:p>
    <w:p w:rsidR="00BC4E27" w:rsidRDefault="00BC4E27" w:rsidP="00016C35">
      <w:pPr>
        <w:pStyle w:val="ListParagraph"/>
        <w:numPr>
          <w:ilvl w:val="0"/>
          <w:numId w:val="62"/>
        </w:numPr>
        <w:rPr>
          <w:b/>
        </w:rPr>
      </w:pPr>
      <w:r>
        <w:rPr>
          <w:b/>
        </w:rPr>
        <w:t>Case – Enable Account</w:t>
      </w: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 xml:space="preserve">Check whether </w:t>
      </w:r>
      <w:r>
        <w:rPr>
          <w:rFonts w:cstheme="majorHAnsi"/>
          <w:szCs w:val="24"/>
        </w:rPr>
        <w:t>admin</w:t>
      </w:r>
      <w:r w:rsidRPr="00F828CF">
        <w:rPr>
          <w:rFonts w:cstheme="majorHAnsi"/>
          <w:szCs w:val="24"/>
        </w:rPr>
        <w:t xml:space="preserve"> can </w:t>
      </w:r>
      <w:r>
        <w:rPr>
          <w:rFonts w:cstheme="majorHAnsi"/>
          <w:szCs w:val="24"/>
        </w:rPr>
        <w:t xml:space="preserve">enable account </w:t>
      </w:r>
      <w:r w:rsidRPr="00F828CF">
        <w:rPr>
          <w:rFonts w:cstheme="majorHAnsi"/>
          <w:szCs w:val="24"/>
        </w:rPr>
        <w:t>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b/>
          <w:szCs w:val="24"/>
        </w:rPr>
      </w:pPr>
      <w:r>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Pr>
                <w:rFonts w:cstheme="majorHAnsi"/>
                <w:szCs w:val="24"/>
              </w:rPr>
              <w:t>Enabled account will be shown again in user’s list</w:t>
            </w:r>
          </w:p>
        </w:tc>
        <w:tc>
          <w:tcPr>
            <w:tcW w:w="4261" w:type="dxa"/>
          </w:tcPr>
          <w:p w:rsidR="00BC4E27" w:rsidRPr="00F828CF" w:rsidRDefault="00BC4E27" w:rsidP="00BC4E27">
            <w:pPr>
              <w:pStyle w:val="ListParagraph"/>
              <w:ind w:left="0"/>
              <w:rPr>
                <w:rFonts w:cstheme="majorHAnsi"/>
                <w:szCs w:val="24"/>
              </w:rPr>
            </w:pPr>
            <w:r>
              <w:rPr>
                <w:rFonts w:cstheme="majorHAnsi"/>
                <w:szCs w:val="24"/>
              </w:rPr>
              <w:t>Enabled account was not shown in user’s list</w:t>
            </w:r>
          </w:p>
        </w:tc>
      </w:tr>
    </w:tbl>
    <w:p w:rsidR="00BC4E27" w:rsidRDefault="00BC4E27" w:rsidP="00BC4E27">
      <w:pPr>
        <w:pStyle w:val="ListParagraph"/>
        <w:ind w:left="1080"/>
        <w:rPr>
          <w:rFonts w:cstheme="majorHAnsi"/>
          <w:b/>
          <w:szCs w:val="24"/>
        </w:rPr>
      </w:pPr>
    </w:p>
    <w:p w:rsidR="00BC4E27" w:rsidRDefault="00BC4E27" w:rsidP="00BC4E27">
      <w:pPr>
        <w:pStyle w:val="ListParagraph"/>
        <w:ind w:left="1080"/>
        <w:rPr>
          <w:rFonts w:cstheme="majorHAnsi"/>
          <w:b/>
          <w:szCs w:val="24"/>
        </w:rPr>
      </w:pPr>
      <w:r w:rsidRPr="00F828CF">
        <w:rPr>
          <w:rFonts w:cstheme="majorHAnsi"/>
          <w:b/>
          <w:szCs w:val="24"/>
        </w:rPr>
        <w:t>Test Procedure</w:t>
      </w:r>
    </w:p>
    <w:p w:rsidR="00BC4E27"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Admin</w:t>
      </w:r>
      <w:r w:rsidRPr="00F828CF">
        <w:rPr>
          <w:rFonts w:cstheme="majorHAnsi"/>
          <w:szCs w:val="24"/>
        </w:rPr>
        <w:t>”</w:t>
      </w:r>
    </w:p>
    <w:p w:rsidR="00BC4E27" w:rsidRDefault="00BC4E27" w:rsidP="00BC4E27">
      <w:pPr>
        <w:pStyle w:val="ListParagraph"/>
        <w:ind w:left="1080" w:firstLine="360"/>
        <w:rPr>
          <w:rFonts w:cstheme="majorHAnsi"/>
          <w:szCs w:val="24"/>
        </w:rPr>
      </w:pPr>
      <w:r>
        <w:rPr>
          <w:rFonts w:cstheme="majorHAnsi"/>
          <w:szCs w:val="24"/>
        </w:rPr>
        <w:t>Click “Show disabled user” button</w:t>
      </w:r>
    </w:p>
    <w:p w:rsidR="00BC4E27" w:rsidRDefault="00BC4E27" w:rsidP="00BC4E27">
      <w:pPr>
        <w:pStyle w:val="ListParagraph"/>
        <w:ind w:left="1080" w:firstLine="360"/>
        <w:rPr>
          <w:rFonts w:cstheme="majorHAnsi"/>
          <w:szCs w:val="24"/>
        </w:rPr>
      </w:pPr>
      <w:r>
        <w:rPr>
          <w:rFonts w:cstheme="majorHAnsi"/>
          <w:szCs w:val="24"/>
        </w:rPr>
        <w:t>Click “Enable” icon of a disabled user</w:t>
      </w:r>
    </w:p>
    <w:p w:rsidR="00BC4E27" w:rsidRDefault="00BC4E27" w:rsidP="00BC4E27">
      <w:pPr>
        <w:pStyle w:val="ListParagraph"/>
        <w:ind w:left="1080" w:firstLine="360"/>
        <w:rPr>
          <w:rFonts w:cstheme="majorHAnsi"/>
          <w:b/>
          <w:szCs w:val="24"/>
        </w:rPr>
      </w:pPr>
      <w:r>
        <w:rPr>
          <w:rFonts w:cstheme="majorHAnsi"/>
          <w:szCs w:val="24"/>
        </w:rPr>
        <w:t>Click “Yes” button to enable</w:t>
      </w:r>
    </w:p>
    <w:p w:rsidR="00BC4E27" w:rsidRDefault="00BC4E27" w:rsidP="00BC4E27">
      <w:pPr>
        <w:pStyle w:val="ListParagraph"/>
        <w:ind w:left="1080"/>
        <w:rPr>
          <w:b/>
        </w:rPr>
      </w:pPr>
    </w:p>
    <w:p w:rsidR="00BC4E27" w:rsidRDefault="00BC4E27" w:rsidP="00016C35">
      <w:pPr>
        <w:pStyle w:val="ListParagraph"/>
        <w:numPr>
          <w:ilvl w:val="0"/>
          <w:numId w:val="62"/>
        </w:numPr>
        <w:rPr>
          <w:b/>
        </w:rPr>
      </w:pPr>
      <w:r>
        <w:rPr>
          <w:b/>
        </w:rPr>
        <w:t>Case – Disable Account</w:t>
      </w: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Default="00BC4E27" w:rsidP="00BC4E27">
      <w:pPr>
        <w:pStyle w:val="ListParagraph"/>
        <w:ind w:left="1080" w:firstLine="360"/>
        <w:rPr>
          <w:rFonts w:cstheme="majorHAnsi"/>
          <w:b/>
          <w:szCs w:val="24"/>
        </w:rPr>
      </w:pPr>
      <w:r w:rsidRPr="00F828CF">
        <w:rPr>
          <w:rFonts w:cstheme="majorHAnsi"/>
          <w:szCs w:val="24"/>
        </w:rPr>
        <w:t xml:space="preserve">Check whether </w:t>
      </w:r>
      <w:r>
        <w:rPr>
          <w:rFonts w:cstheme="majorHAnsi"/>
          <w:szCs w:val="24"/>
        </w:rPr>
        <w:t>admin</w:t>
      </w:r>
      <w:r w:rsidRPr="00F828CF">
        <w:rPr>
          <w:rFonts w:cstheme="majorHAnsi"/>
          <w:szCs w:val="24"/>
        </w:rPr>
        <w:t xml:space="preserve"> can </w:t>
      </w:r>
      <w:r>
        <w:rPr>
          <w:rFonts w:cstheme="majorHAnsi"/>
          <w:szCs w:val="24"/>
        </w:rPr>
        <w:t xml:space="preserve">disable account </w:t>
      </w:r>
      <w:r w:rsidRPr="00F828CF">
        <w:rPr>
          <w:rFonts w:cstheme="majorHAnsi"/>
          <w:szCs w:val="24"/>
        </w:rPr>
        <w:t>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b/>
          <w:szCs w:val="24"/>
        </w:rPr>
      </w:pPr>
      <w:r>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lastRenderedPageBreak/>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Pr>
                <w:rFonts w:cstheme="majorHAnsi"/>
                <w:szCs w:val="24"/>
              </w:rPr>
              <w:t>Disabled account will be hidden from user’s list</w:t>
            </w:r>
          </w:p>
        </w:tc>
        <w:tc>
          <w:tcPr>
            <w:tcW w:w="4261" w:type="dxa"/>
          </w:tcPr>
          <w:p w:rsidR="00BC4E27" w:rsidRPr="00F828CF" w:rsidRDefault="00BC4E27" w:rsidP="00BC4E27">
            <w:pPr>
              <w:pStyle w:val="ListParagraph"/>
              <w:ind w:left="0"/>
              <w:rPr>
                <w:rFonts w:cstheme="majorHAnsi"/>
                <w:szCs w:val="24"/>
              </w:rPr>
            </w:pPr>
            <w:r>
              <w:rPr>
                <w:rFonts w:cstheme="majorHAnsi"/>
                <w:szCs w:val="24"/>
              </w:rPr>
              <w:t>Disabled account still be shown in user’s list</w:t>
            </w:r>
          </w:p>
        </w:tc>
      </w:tr>
    </w:tbl>
    <w:p w:rsidR="00BC4E27" w:rsidRDefault="00BC4E27" w:rsidP="00BC4E27">
      <w:pPr>
        <w:pStyle w:val="ListParagraph"/>
        <w:ind w:left="1080"/>
        <w:rPr>
          <w:rFonts w:cstheme="majorHAnsi"/>
          <w:b/>
          <w:szCs w:val="24"/>
        </w:rPr>
      </w:pPr>
    </w:p>
    <w:p w:rsidR="00BC4E27"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Admin</w:t>
      </w:r>
      <w:r w:rsidRPr="00F828CF">
        <w:rPr>
          <w:rFonts w:cstheme="majorHAnsi"/>
          <w:szCs w:val="24"/>
        </w:rPr>
        <w:t>”</w:t>
      </w:r>
    </w:p>
    <w:p w:rsidR="00BC4E27" w:rsidRDefault="00BC4E27" w:rsidP="00BC4E27">
      <w:pPr>
        <w:pStyle w:val="ListParagraph"/>
        <w:ind w:left="1080" w:firstLine="360"/>
        <w:rPr>
          <w:rFonts w:cstheme="majorHAnsi"/>
          <w:szCs w:val="24"/>
        </w:rPr>
      </w:pPr>
      <w:r>
        <w:rPr>
          <w:rFonts w:cstheme="majorHAnsi"/>
          <w:szCs w:val="24"/>
        </w:rPr>
        <w:t>Click “Disable” icon of a user</w:t>
      </w:r>
    </w:p>
    <w:p w:rsidR="00BC4E27" w:rsidRDefault="00BC4E27" w:rsidP="00BC4E27">
      <w:pPr>
        <w:pStyle w:val="ListParagraph"/>
        <w:ind w:left="1080" w:firstLine="360"/>
        <w:rPr>
          <w:rFonts w:cstheme="majorHAnsi"/>
          <w:szCs w:val="24"/>
        </w:rPr>
      </w:pPr>
      <w:r w:rsidRPr="00C35052">
        <w:rPr>
          <w:rFonts w:cstheme="majorHAnsi"/>
          <w:szCs w:val="24"/>
        </w:rPr>
        <w:t>Click “Yes” button to disable</w:t>
      </w:r>
    </w:p>
    <w:p w:rsidR="00BC4E27" w:rsidRDefault="00BC4E27" w:rsidP="00BC4E27">
      <w:pPr>
        <w:pStyle w:val="ListParagraph"/>
        <w:ind w:left="1080"/>
        <w:rPr>
          <w:b/>
        </w:rPr>
      </w:pPr>
    </w:p>
    <w:p w:rsidR="00BC4E27" w:rsidRDefault="00BC4E27" w:rsidP="00016C35">
      <w:pPr>
        <w:pStyle w:val="ListParagraph"/>
        <w:numPr>
          <w:ilvl w:val="0"/>
          <w:numId w:val="62"/>
        </w:numPr>
        <w:rPr>
          <w:b/>
        </w:rPr>
      </w:pPr>
      <w:r>
        <w:rPr>
          <w:b/>
        </w:rPr>
        <w:t>Case – Reset Password</w:t>
      </w: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 xml:space="preserve">Check whether </w:t>
      </w:r>
      <w:r>
        <w:rPr>
          <w:rFonts w:cstheme="majorHAnsi"/>
          <w:szCs w:val="24"/>
        </w:rPr>
        <w:t>admin</w:t>
      </w:r>
      <w:r w:rsidRPr="00F828CF">
        <w:rPr>
          <w:rFonts w:cstheme="majorHAnsi"/>
          <w:szCs w:val="24"/>
        </w:rPr>
        <w:t xml:space="preserve"> </w:t>
      </w:r>
      <w:r>
        <w:rPr>
          <w:rFonts w:cstheme="majorHAnsi"/>
          <w:szCs w:val="24"/>
        </w:rPr>
        <w:t xml:space="preserve">reset password </w:t>
      </w:r>
      <w:r w:rsidRPr="00F828CF">
        <w:rPr>
          <w:rFonts w:cstheme="majorHAnsi"/>
          <w:szCs w:val="24"/>
        </w:rPr>
        <w:t>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Pr>
                <w:rFonts w:cstheme="majorHAnsi"/>
                <w:szCs w:val="24"/>
              </w:rPr>
              <w:t>Password of user will be reset</w:t>
            </w:r>
          </w:p>
        </w:tc>
        <w:tc>
          <w:tcPr>
            <w:tcW w:w="4261" w:type="dxa"/>
          </w:tcPr>
          <w:p w:rsidR="00BC4E27" w:rsidRPr="00F828CF" w:rsidRDefault="00BC4E27" w:rsidP="00BC4E27">
            <w:pPr>
              <w:pStyle w:val="ListParagraph"/>
              <w:ind w:left="0"/>
              <w:rPr>
                <w:rFonts w:cstheme="majorHAnsi"/>
                <w:szCs w:val="24"/>
              </w:rPr>
            </w:pPr>
            <w:r>
              <w:rPr>
                <w:rFonts w:cstheme="majorHAnsi"/>
                <w:szCs w:val="24"/>
              </w:rPr>
              <w:t>Password of user will  not reset</w:t>
            </w:r>
          </w:p>
        </w:tc>
      </w:tr>
    </w:tbl>
    <w:p w:rsidR="00BC4E27" w:rsidRDefault="00BC4E27" w:rsidP="00BC4E27">
      <w:pPr>
        <w:pStyle w:val="ListParagraph"/>
        <w:ind w:left="1080"/>
        <w:rPr>
          <w:rFonts w:cstheme="majorHAnsi"/>
          <w:b/>
          <w:szCs w:val="24"/>
        </w:rPr>
      </w:pPr>
    </w:p>
    <w:p w:rsidR="00BC4E27" w:rsidRDefault="00BC4E27" w:rsidP="00BC4E27">
      <w:pPr>
        <w:pStyle w:val="ListParagraph"/>
        <w:ind w:left="1080"/>
        <w:rPr>
          <w:rFonts w:cstheme="majorHAnsi"/>
          <w:b/>
          <w:szCs w:val="24"/>
        </w:rPr>
      </w:pPr>
      <w:r w:rsidRPr="00F828CF">
        <w:rPr>
          <w:rFonts w:cstheme="majorHAnsi"/>
          <w:b/>
          <w:szCs w:val="24"/>
        </w:rPr>
        <w:t>Test Procedure</w:t>
      </w:r>
    </w:p>
    <w:p w:rsidR="00BC4E27"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Admin</w:t>
      </w:r>
      <w:r w:rsidRPr="00F828CF">
        <w:rPr>
          <w:rFonts w:cstheme="majorHAnsi"/>
          <w:szCs w:val="24"/>
        </w:rPr>
        <w:t>”</w:t>
      </w:r>
    </w:p>
    <w:p w:rsidR="00BC4E27" w:rsidRDefault="00BC4E27" w:rsidP="00BC4E27">
      <w:pPr>
        <w:pStyle w:val="ListParagraph"/>
        <w:ind w:left="1080" w:firstLine="360"/>
        <w:rPr>
          <w:rFonts w:cstheme="majorHAnsi"/>
          <w:szCs w:val="24"/>
        </w:rPr>
      </w:pPr>
      <w:r>
        <w:rPr>
          <w:rFonts w:cstheme="majorHAnsi"/>
          <w:szCs w:val="24"/>
        </w:rPr>
        <w:t>Click “Reset Password” button of a user</w:t>
      </w:r>
    </w:p>
    <w:p w:rsidR="00BC4E27" w:rsidRDefault="00BC4E27" w:rsidP="00BC4E27">
      <w:pPr>
        <w:pStyle w:val="ListParagraph"/>
        <w:ind w:left="1080" w:firstLine="360"/>
        <w:rPr>
          <w:rFonts w:cstheme="majorHAnsi"/>
          <w:szCs w:val="24"/>
        </w:rPr>
      </w:pPr>
      <w:r w:rsidRPr="009428D7">
        <w:rPr>
          <w:rFonts w:cstheme="majorHAnsi"/>
          <w:szCs w:val="24"/>
        </w:rPr>
        <w:t>Click “Yes” button to enable</w:t>
      </w:r>
    </w:p>
    <w:p w:rsidR="00BC4E27" w:rsidRDefault="00BC4E27" w:rsidP="00BC4E27">
      <w:pPr>
        <w:pStyle w:val="ListParagraph"/>
        <w:ind w:left="1080"/>
        <w:rPr>
          <w:b/>
        </w:rPr>
      </w:pPr>
    </w:p>
    <w:p w:rsidR="00BC4E27" w:rsidRDefault="00BC4E27" w:rsidP="00016C35">
      <w:pPr>
        <w:pStyle w:val="ListParagraph"/>
        <w:numPr>
          <w:ilvl w:val="0"/>
          <w:numId w:val="62"/>
        </w:numPr>
        <w:rPr>
          <w:b/>
        </w:rPr>
      </w:pPr>
      <w:r>
        <w:rPr>
          <w:b/>
        </w:rPr>
        <w:t>Case – Update Role</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sidRPr="001D1A46">
        <w:rPr>
          <w:b/>
          <w:sz w:val="24"/>
          <w:szCs w:val="24"/>
        </w:rPr>
        <w:tab/>
      </w:r>
      <w:r w:rsidRPr="001D1A46">
        <w:rPr>
          <w:sz w:val="24"/>
          <w:szCs w:val="24"/>
        </w:rPr>
        <w:t>Check whether admin can update account’s role.</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ind w:left="1080"/>
        <w:rPr>
          <w:sz w:val="24"/>
          <w:szCs w:val="24"/>
        </w:rPr>
      </w:pPr>
      <w:r>
        <w:rPr>
          <w:b/>
          <w:sz w:val="24"/>
          <w:szCs w:val="24"/>
        </w:rPr>
        <w:tab/>
      </w:r>
      <w:r w:rsidRPr="001D1A46">
        <w:rPr>
          <w:sz w:val="24"/>
          <w:szCs w:val="24"/>
        </w:rPr>
        <w:t>N/A</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8460" w:type="dxa"/>
        <w:tblInd w:w="1458" w:type="dxa"/>
        <w:tblLook w:val="04A0" w:firstRow="1" w:lastRow="0" w:firstColumn="1" w:lastColumn="0" w:noHBand="0" w:noVBand="1"/>
      </w:tblPr>
      <w:tblGrid>
        <w:gridCol w:w="4230"/>
        <w:gridCol w:w="423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23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Updated Account’s role is displayed in Account list</w:t>
            </w:r>
          </w:p>
        </w:tc>
        <w:tc>
          <w:tcPr>
            <w:tcW w:w="423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Account information is not updated</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firstLine="360"/>
        <w:rPr>
          <w:sz w:val="24"/>
          <w:szCs w:val="24"/>
        </w:rPr>
      </w:pPr>
      <w:r>
        <w:rPr>
          <w:sz w:val="24"/>
          <w:szCs w:val="24"/>
        </w:rPr>
        <w:t>Logged in with ‘Admin’ role</w:t>
      </w:r>
    </w:p>
    <w:p w:rsidR="00BC4E27" w:rsidRPr="001D1A46" w:rsidRDefault="00BC4E27" w:rsidP="00BC4E27">
      <w:pPr>
        <w:pStyle w:val="NoSpacing"/>
        <w:ind w:left="1080" w:firstLine="360"/>
        <w:rPr>
          <w:sz w:val="24"/>
          <w:szCs w:val="24"/>
        </w:rPr>
      </w:pPr>
      <w:r w:rsidRPr="001D1A46">
        <w:rPr>
          <w:sz w:val="24"/>
          <w:szCs w:val="24"/>
        </w:rPr>
        <w:t>Click ‘Account’ button. System will redirect to ‘Account’ page.</w:t>
      </w:r>
    </w:p>
    <w:p w:rsidR="00BC4E27" w:rsidRPr="001D1A46" w:rsidRDefault="00BC4E27" w:rsidP="00BC4E27">
      <w:pPr>
        <w:pStyle w:val="NoSpacing"/>
        <w:ind w:left="1080" w:firstLine="360"/>
        <w:rPr>
          <w:sz w:val="24"/>
          <w:szCs w:val="24"/>
        </w:rPr>
      </w:pPr>
      <w:r w:rsidRPr="001D1A46">
        <w:rPr>
          <w:sz w:val="24"/>
          <w:szCs w:val="24"/>
        </w:rPr>
        <w:t>Click ‘Update Role’ icon of account ‘admin’.</w:t>
      </w:r>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t>Uncheck Office Staff checkbox.</w:t>
      </w:r>
    </w:p>
    <w:p w:rsidR="00BC4E27" w:rsidRPr="001D1A46" w:rsidRDefault="00BC4E27" w:rsidP="00BC4E27">
      <w:pPr>
        <w:pStyle w:val="NoSpacing"/>
        <w:ind w:left="1080" w:firstLine="360"/>
        <w:rPr>
          <w:sz w:val="24"/>
          <w:szCs w:val="24"/>
        </w:rPr>
      </w:pPr>
      <w:r w:rsidRPr="001D1A46">
        <w:rPr>
          <w:sz w:val="24"/>
          <w:szCs w:val="24"/>
        </w:rPr>
        <w:t>Click ‘Save’ button.</w:t>
      </w:r>
    </w:p>
    <w:p w:rsidR="00BC4E27" w:rsidRPr="00966D30" w:rsidRDefault="00BC4E27" w:rsidP="00BC4E27">
      <w:pPr>
        <w:pStyle w:val="ListParagraph"/>
        <w:ind w:left="1080"/>
        <w:rPr>
          <w:b/>
        </w:rPr>
      </w:pPr>
    </w:p>
    <w:p w:rsidR="00BC4E27" w:rsidRDefault="00BC4E27" w:rsidP="00016C35">
      <w:pPr>
        <w:pStyle w:val="Heading1111"/>
        <w:numPr>
          <w:ilvl w:val="3"/>
          <w:numId w:val="60"/>
        </w:numPr>
      </w:pPr>
      <w:bookmarkStart w:id="335" w:name="_Toc342604363"/>
      <w:r w:rsidRPr="00966D30">
        <w:t>Role ‘Office Staff’</w:t>
      </w:r>
      <w:bookmarkEnd w:id="335"/>
    </w:p>
    <w:p w:rsidR="00BC4E27" w:rsidRDefault="00BC4E27" w:rsidP="00016C35">
      <w:pPr>
        <w:pStyle w:val="ListParagraph"/>
        <w:numPr>
          <w:ilvl w:val="0"/>
          <w:numId w:val="63"/>
        </w:numPr>
        <w:rPr>
          <w:b/>
        </w:rPr>
      </w:pPr>
      <w:r w:rsidRPr="00966D30">
        <w:rPr>
          <w:b/>
        </w:rPr>
        <w:t>Case – Create New Request</w:t>
      </w:r>
    </w:p>
    <w:p w:rsidR="00BC4E27" w:rsidRPr="001D1A46" w:rsidRDefault="00BC4E27" w:rsidP="00BC4E27">
      <w:pPr>
        <w:pStyle w:val="NoSpacing"/>
        <w:ind w:left="1080"/>
        <w:rPr>
          <w:b/>
          <w:sz w:val="24"/>
          <w:szCs w:val="24"/>
        </w:rPr>
      </w:pPr>
      <w:r w:rsidRPr="001D1A46">
        <w:rPr>
          <w:b/>
          <w:sz w:val="24"/>
          <w:szCs w:val="24"/>
        </w:rPr>
        <w:lastRenderedPageBreak/>
        <w:t>Purpose</w:t>
      </w:r>
    </w:p>
    <w:p w:rsidR="00BC4E27" w:rsidRPr="001D1A46" w:rsidRDefault="00BC4E27" w:rsidP="00BC4E27">
      <w:pPr>
        <w:pStyle w:val="NoSpacing"/>
        <w:ind w:left="1080" w:firstLine="360"/>
        <w:rPr>
          <w:sz w:val="24"/>
          <w:szCs w:val="24"/>
        </w:rPr>
      </w:pPr>
      <w:r w:rsidRPr="001D1A46">
        <w:rPr>
          <w:sz w:val="24"/>
          <w:szCs w:val="24"/>
        </w:rPr>
        <w:t>Check whether office staff can create new request.</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ind w:left="1080" w:firstLine="360"/>
        <w:rPr>
          <w:sz w:val="24"/>
          <w:szCs w:val="24"/>
        </w:rPr>
      </w:pPr>
      <w:r w:rsidRPr="001D1A46">
        <w:rPr>
          <w:sz w:val="24"/>
          <w:szCs w:val="24"/>
        </w:rPr>
        <w:t>Customer</w:t>
      </w:r>
    </w:p>
    <w:p w:rsidR="00BC4E27" w:rsidRPr="001D1A46" w:rsidRDefault="00BC4E27" w:rsidP="00BC4E27">
      <w:pPr>
        <w:pStyle w:val="NoSpacing"/>
        <w:ind w:left="1080" w:firstLine="360"/>
        <w:rPr>
          <w:sz w:val="24"/>
          <w:szCs w:val="24"/>
        </w:rPr>
      </w:pPr>
      <w:r w:rsidRPr="001D1A46">
        <w:rPr>
          <w:sz w:val="24"/>
          <w:szCs w:val="24"/>
        </w:rPr>
        <w:t>Collection Address</w:t>
      </w:r>
    </w:p>
    <w:p w:rsidR="00BC4E27" w:rsidRPr="001D1A46" w:rsidRDefault="00BC4E27" w:rsidP="00BC4E27">
      <w:pPr>
        <w:pStyle w:val="NoSpacing"/>
        <w:ind w:left="1080" w:firstLine="360"/>
        <w:rPr>
          <w:sz w:val="24"/>
          <w:szCs w:val="24"/>
        </w:rPr>
      </w:pPr>
      <w:r w:rsidRPr="001D1A46">
        <w:rPr>
          <w:sz w:val="24"/>
          <w:szCs w:val="24"/>
        </w:rPr>
        <w:t>Note</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r>
        <w:rPr>
          <w:sz w:val="24"/>
          <w:szCs w:val="24"/>
        </w:rPr>
        <w:tab/>
      </w:r>
    </w:p>
    <w:tbl>
      <w:tblPr>
        <w:tblStyle w:val="TableGrid"/>
        <w:tblW w:w="8460" w:type="dxa"/>
        <w:tblInd w:w="1458" w:type="dxa"/>
        <w:tblLook w:val="04A0" w:firstRow="1" w:lastRow="0" w:firstColumn="1" w:lastColumn="0" w:noHBand="0" w:noVBand="1"/>
      </w:tblPr>
      <w:tblGrid>
        <w:gridCol w:w="4230"/>
        <w:gridCol w:w="423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23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Go to ‘Add Order to Request’ page with request’s information displayed in the top</w:t>
            </w:r>
          </w:p>
          <w:p w:rsidR="00BC4E27" w:rsidRPr="001D1A46" w:rsidRDefault="00BC4E27" w:rsidP="00BC4E27">
            <w:pPr>
              <w:pStyle w:val="NoSpacing"/>
              <w:rPr>
                <w:sz w:val="24"/>
                <w:szCs w:val="24"/>
              </w:rPr>
            </w:pPr>
            <w:r w:rsidRPr="001D1A46">
              <w:rPr>
                <w:sz w:val="24"/>
                <w:szCs w:val="24"/>
              </w:rPr>
              <w:t>Added Request is displayed in Request list with ‘Draft’ status</w:t>
            </w:r>
          </w:p>
        </w:tc>
        <w:tc>
          <w:tcPr>
            <w:tcW w:w="423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Cannot go to ‘Add Order to Request’ page</w:t>
            </w:r>
          </w:p>
          <w:p w:rsidR="00BC4E27" w:rsidRPr="001D1A46" w:rsidRDefault="00BC4E27" w:rsidP="00BC4E27">
            <w:pPr>
              <w:pStyle w:val="NoSpacing"/>
              <w:rPr>
                <w:sz w:val="24"/>
                <w:szCs w:val="24"/>
              </w:rPr>
            </w:pPr>
            <w:r w:rsidRPr="001D1A46">
              <w:rPr>
                <w:sz w:val="24"/>
                <w:szCs w:val="24"/>
              </w:rPr>
              <w:t>New request is not added to Request list</w:t>
            </w:r>
          </w:p>
        </w:tc>
      </w:tr>
    </w:tbl>
    <w:p w:rsidR="00BC4E27" w:rsidRDefault="00BC4E27" w:rsidP="00BC4E27">
      <w:pPr>
        <w:pStyle w:val="NoSpacing"/>
        <w:rPr>
          <w:sz w:val="24"/>
          <w:szCs w:val="24"/>
        </w:rPr>
      </w:pPr>
      <w:r>
        <w:rPr>
          <w:sz w:val="24"/>
          <w:szCs w:val="24"/>
        </w:rPr>
        <w:tab/>
        <w:t xml:space="preserve">      </w:t>
      </w:r>
    </w:p>
    <w:p w:rsidR="00BC4E27" w:rsidRPr="001D1A46" w:rsidRDefault="00BC4E27" w:rsidP="00BC4E27">
      <w:pPr>
        <w:pStyle w:val="NoSpacing"/>
        <w:ind w:left="360" w:firstLine="72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Logged in with ‘Office Staff’</w:t>
      </w:r>
      <w:r>
        <w:rPr>
          <w:sz w:val="24"/>
          <w:szCs w:val="24"/>
        </w:rPr>
        <w:t xml:space="preserve"> role</w:t>
      </w:r>
    </w:p>
    <w:p w:rsidR="00BC4E27" w:rsidRPr="001D1A46" w:rsidRDefault="00BC4E27" w:rsidP="00BC4E27">
      <w:pPr>
        <w:pStyle w:val="NoSpacing"/>
        <w:ind w:left="1080" w:firstLine="360"/>
        <w:rPr>
          <w:sz w:val="24"/>
          <w:szCs w:val="24"/>
        </w:rPr>
      </w:pPr>
      <w:r w:rsidRPr="001D1A46">
        <w:rPr>
          <w:sz w:val="24"/>
          <w:szCs w:val="24"/>
        </w:rPr>
        <w:t>Click “Request” button. System will redirect to Request page.</w:t>
      </w:r>
    </w:p>
    <w:p w:rsidR="00BC4E27" w:rsidRPr="001D1A46" w:rsidRDefault="00BC4E27" w:rsidP="00BC4E27">
      <w:pPr>
        <w:pStyle w:val="NoSpacing"/>
        <w:ind w:left="1080" w:firstLine="360"/>
        <w:rPr>
          <w:sz w:val="24"/>
          <w:szCs w:val="24"/>
        </w:rPr>
      </w:pPr>
      <w:r w:rsidRPr="001D1A46">
        <w:rPr>
          <w:sz w:val="24"/>
          <w:szCs w:val="24"/>
        </w:rPr>
        <w:t>In Request page, click ‘Add’ button.</w:t>
      </w:r>
    </w:p>
    <w:p w:rsidR="00BC4E27" w:rsidRPr="001D1A46" w:rsidRDefault="00BC4E27" w:rsidP="00BC4E27">
      <w:pPr>
        <w:pStyle w:val="NoSpacing"/>
        <w:ind w:left="1080" w:firstLine="360"/>
        <w:rPr>
          <w:sz w:val="24"/>
          <w:szCs w:val="24"/>
        </w:rPr>
      </w:pPr>
      <w:r w:rsidRPr="001D1A46">
        <w:rPr>
          <w:sz w:val="24"/>
          <w:szCs w:val="24"/>
        </w:rPr>
        <w:t>Choose customer ‘ladaza.vn’ from dropdown list.</w:t>
      </w:r>
    </w:p>
    <w:p w:rsidR="00BC4E27" w:rsidRPr="001D1A46" w:rsidRDefault="00BC4E27" w:rsidP="00BC4E27">
      <w:pPr>
        <w:pStyle w:val="NoSpacing"/>
        <w:ind w:left="1080" w:firstLine="360"/>
        <w:rPr>
          <w:sz w:val="24"/>
          <w:szCs w:val="24"/>
        </w:rPr>
      </w:pPr>
      <w:r w:rsidRPr="001D1A46">
        <w:rPr>
          <w:sz w:val="24"/>
          <w:szCs w:val="24"/>
        </w:rPr>
        <w:t>Choose customer address ‘214 Trần Quang Khải, Phường Tân Định, Quận 1, Thành Phố Hồ Chí Minh’ for ladaza.vn from dropdown list.</w:t>
      </w:r>
    </w:p>
    <w:p w:rsidR="00BC4E27" w:rsidRPr="001D1A46" w:rsidRDefault="00BC4E27" w:rsidP="00BC4E27">
      <w:pPr>
        <w:pStyle w:val="NoSpacing"/>
        <w:ind w:left="1080" w:firstLine="360"/>
        <w:rPr>
          <w:sz w:val="24"/>
          <w:szCs w:val="24"/>
        </w:rPr>
      </w:pPr>
      <w:r w:rsidRPr="001D1A46">
        <w:rPr>
          <w:sz w:val="24"/>
          <w:szCs w:val="24"/>
        </w:rPr>
        <w:t>Input note ‘Request 1’</w:t>
      </w:r>
    </w:p>
    <w:p w:rsidR="00BC4E27" w:rsidRDefault="00BC4E27" w:rsidP="00BC4E27">
      <w:pPr>
        <w:pStyle w:val="ListParagraph"/>
        <w:ind w:left="1080" w:firstLine="360"/>
        <w:rPr>
          <w:szCs w:val="24"/>
        </w:rPr>
      </w:pPr>
      <w:r w:rsidRPr="001D1A46">
        <w:rPr>
          <w:szCs w:val="24"/>
        </w:rPr>
        <w:t>Click ‘Create’ button.</w:t>
      </w:r>
    </w:p>
    <w:p w:rsidR="00BC4E27" w:rsidRDefault="00BC4E27" w:rsidP="00BC4E27">
      <w:pPr>
        <w:pStyle w:val="ListParagraph"/>
        <w:ind w:left="1080" w:firstLine="360"/>
        <w:rPr>
          <w:b/>
        </w:rPr>
      </w:pPr>
    </w:p>
    <w:p w:rsidR="00BC4E27" w:rsidRDefault="00BC4E27" w:rsidP="00016C35">
      <w:pPr>
        <w:pStyle w:val="ListParagraph"/>
        <w:numPr>
          <w:ilvl w:val="0"/>
          <w:numId w:val="63"/>
        </w:numPr>
        <w:rPr>
          <w:b/>
        </w:rPr>
      </w:pPr>
      <w:r>
        <w:rPr>
          <w:b/>
        </w:rPr>
        <w:t>Case – Filter Requests</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filter requests.</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ind w:left="1080"/>
        <w:rPr>
          <w:sz w:val="24"/>
          <w:szCs w:val="24"/>
        </w:rPr>
      </w:pPr>
      <w:r>
        <w:rPr>
          <w:sz w:val="24"/>
          <w:szCs w:val="24"/>
        </w:rPr>
        <w:tab/>
      </w:r>
      <w:r w:rsidRPr="001D1A46">
        <w:rPr>
          <w:sz w:val="24"/>
          <w:szCs w:val="24"/>
        </w:rPr>
        <w:t>Status</w:t>
      </w:r>
    </w:p>
    <w:p w:rsidR="00BC4E27" w:rsidRPr="001D1A46" w:rsidRDefault="00BC4E27" w:rsidP="00BC4E27">
      <w:pPr>
        <w:pStyle w:val="NoSpacing"/>
        <w:ind w:left="1080"/>
        <w:rPr>
          <w:sz w:val="24"/>
          <w:szCs w:val="24"/>
        </w:rPr>
      </w:pPr>
      <w:r>
        <w:rPr>
          <w:sz w:val="24"/>
          <w:szCs w:val="24"/>
        </w:rPr>
        <w:tab/>
      </w:r>
      <w:r w:rsidRPr="001D1A46">
        <w:rPr>
          <w:sz w:val="24"/>
          <w:szCs w:val="24"/>
        </w:rPr>
        <w:t>Requested date</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8460" w:type="dxa"/>
        <w:tblInd w:w="1458" w:type="dxa"/>
        <w:tblLook w:val="04A0" w:firstRow="1" w:lastRow="0" w:firstColumn="1" w:lastColumn="0" w:noHBand="0" w:noVBand="1"/>
      </w:tblPr>
      <w:tblGrid>
        <w:gridCol w:w="4230"/>
        <w:gridCol w:w="423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23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Requests that have status or requested date will show in request table when filter</w:t>
            </w:r>
          </w:p>
        </w:tc>
        <w:tc>
          <w:tcPr>
            <w:tcW w:w="4230" w:type="dxa"/>
          </w:tcPr>
          <w:p w:rsidR="00BC4E27" w:rsidRPr="001D1A46" w:rsidRDefault="00BC4E27" w:rsidP="00BC4E27">
            <w:pPr>
              <w:pStyle w:val="NoSpacing"/>
              <w:rPr>
                <w:sz w:val="24"/>
                <w:szCs w:val="24"/>
              </w:rPr>
            </w:pPr>
            <w:r w:rsidRPr="001D1A46">
              <w:rPr>
                <w:sz w:val="24"/>
                <w:szCs w:val="24"/>
              </w:rPr>
              <w:t>Requests is not corresponding  to search data</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720" w:firstLine="36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Pr>
          <w:sz w:val="24"/>
          <w:szCs w:val="24"/>
        </w:rPr>
        <w:tab/>
      </w:r>
      <w:r w:rsidRPr="001D1A46">
        <w:rPr>
          <w:sz w:val="24"/>
          <w:szCs w:val="24"/>
        </w:rPr>
        <w:t>Click “Request” button. System will redirect to Request page.</w:t>
      </w:r>
    </w:p>
    <w:p w:rsidR="00BC4E27" w:rsidRPr="001D1A46" w:rsidRDefault="00BC4E27" w:rsidP="00BC4E27">
      <w:pPr>
        <w:pStyle w:val="NoSpacing"/>
        <w:ind w:left="720"/>
        <w:rPr>
          <w:sz w:val="24"/>
          <w:szCs w:val="24"/>
        </w:rPr>
      </w:pPr>
      <w:r>
        <w:rPr>
          <w:sz w:val="24"/>
          <w:szCs w:val="24"/>
        </w:rPr>
        <w:tab/>
      </w:r>
      <w:r w:rsidRPr="001D1A46">
        <w:rPr>
          <w:sz w:val="24"/>
          <w:szCs w:val="24"/>
        </w:rPr>
        <w:t>In Request page, choose request status ‘New’ or requested date from ‘10/10/2012’ to ‘03/12/2012’.</w:t>
      </w:r>
    </w:p>
    <w:p w:rsidR="00BC4E27" w:rsidRPr="001D1A46" w:rsidRDefault="00BC4E27" w:rsidP="00BC4E27">
      <w:pPr>
        <w:pStyle w:val="NoSpacing"/>
        <w:ind w:left="1080"/>
        <w:rPr>
          <w:sz w:val="24"/>
          <w:szCs w:val="24"/>
        </w:rPr>
      </w:pPr>
      <w:r>
        <w:rPr>
          <w:sz w:val="24"/>
          <w:szCs w:val="24"/>
        </w:rPr>
        <w:tab/>
      </w:r>
      <w:r w:rsidRPr="001D1A46">
        <w:rPr>
          <w:sz w:val="24"/>
          <w:szCs w:val="24"/>
        </w:rPr>
        <w:t>Click ‘Filter’ button.</w:t>
      </w:r>
    </w:p>
    <w:p w:rsidR="00BC4E27" w:rsidRDefault="00BC4E27" w:rsidP="00BC4E27">
      <w:pPr>
        <w:pStyle w:val="ListParagraph"/>
        <w:ind w:left="1440"/>
        <w:rPr>
          <w:b/>
        </w:rPr>
      </w:pPr>
    </w:p>
    <w:p w:rsidR="00BC4E27" w:rsidRDefault="00BC4E27" w:rsidP="00016C35">
      <w:pPr>
        <w:pStyle w:val="ListParagraph"/>
        <w:numPr>
          <w:ilvl w:val="0"/>
          <w:numId w:val="63"/>
        </w:numPr>
        <w:rPr>
          <w:b/>
        </w:rPr>
      </w:pPr>
      <w:r>
        <w:rPr>
          <w:b/>
        </w:rPr>
        <w:t>Case – Approve Request</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approve request.</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ind w:left="1080"/>
        <w:rPr>
          <w:sz w:val="24"/>
          <w:szCs w:val="24"/>
        </w:rPr>
      </w:pPr>
      <w:r>
        <w:rPr>
          <w:sz w:val="24"/>
          <w:szCs w:val="24"/>
        </w:rPr>
        <w:lastRenderedPageBreak/>
        <w:tab/>
      </w:r>
      <w:r w:rsidRPr="001D1A46">
        <w:rPr>
          <w:sz w:val="24"/>
          <w:szCs w:val="24"/>
        </w:rPr>
        <w:t>Due Date</w:t>
      </w:r>
    </w:p>
    <w:p w:rsidR="00BC4E27" w:rsidRPr="001D1A46" w:rsidRDefault="00BC4E27" w:rsidP="00BC4E27">
      <w:pPr>
        <w:pStyle w:val="NoSpacing"/>
        <w:ind w:left="1080"/>
        <w:rPr>
          <w:sz w:val="24"/>
          <w:szCs w:val="24"/>
        </w:rPr>
      </w:pPr>
      <w:r w:rsidRPr="001D1A46">
        <w:rPr>
          <w:sz w:val="24"/>
          <w:szCs w:val="24"/>
        </w:rPr>
        <w:tab/>
        <w:t>Fee</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8460" w:type="dxa"/>
        <w:tblInd w:w="1458" w:type="dxa"/>
        <w:tblLook w:val="04A0" w:firstRow="1" w:lastRow="0" w:firstColumn="1" w:lastColumn="0" w:noHBand="0" w:noVBand="1"/>
      </w:tblPr>
      <w:tblGrid>
        <w:gridCol w:w="4230"/>
        <w:gridCol w:w="423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23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Request was approved successfully and request’s status change from ‘New’ to ‘Approved’</w:t>
            </w:r>
          </w:p>
        </w:tc>
        <w:tc>
          <w:tcPr>
            <w:tcW w:w="4230" w:type="dxa"/>
          </w:tcPr>
          <w:p w:rsidR="00BC4E27" w:rsidRPr="001D1A46" w:rsidRDefault="00BC4E27" w:rsidP="00BC4E27">
            <w:pPr>
              <w:pStyle w:val="NoSpacing"/>
              <w:rPr>
                <w:sz w:val="24"/>
                <w:szCs w:val="24"/>
              </w:rPr>
            </w:pPr>
            <w:r w:rsidRPr="001D1A46">
              <w:rPr>
                <w:sz w:val="24"/>
                <w:szCs w:val="24"/>
              </w:rPr>
              <w:t>Approve request unsuccessful</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b/>
          <w:sz w:val="24"/>
          <w:szCs w:val="24"/>
        </w:rPr>
        <w:tab/>
      </w:r>
      <w:r w:rsidRPr="001D1A46">
        <w:rPr>
          <w:b/>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redirect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‘Approve Request’ icon of ‘New’ status. System will redirect to ‘Approve Request’ page.</w:t>
      </w:r>
    </w:p>
    <w:p w:rsidR="00BC4E27" w:rsidRPr="001D1A46" w:rsidRDefault="00BC4E27" w:rsidP="00BC4E27">
      <w:pPr>
        <w:pStyle w:val="NoSpacing"/>
        <w:ind w:left="1080"/>
        <w:rPr>
          <w:sz w:val="24"/>
          <w:szCs w:val="24"/>
        </w:rPr>
      </w:pPr>
      <w:r w:rsidRPr="001D1A46">
        <w:rPr>
          <w:sz w:val="24"/>
          <w:szCs w:val="24"/>
        </w:rPr>
        <w:tab/>
        <w:t>Input Due Date ’05/12/</w:t>
      </w:r>
      <w:r>
        <w:rPr>
          <w:sz w:val="24"/>
          <w:szCs w:val="24"/>
        </w:rPr>
        <w:t>2012’ and Fee ‘20000’ for Order</w:t>
      </w:r>
    </w:p>
    <w:p w:rsidR="00BC4E27" w:rsidRPr="001D1A46" w:rsidRDefault="00BC4E27" w:rsidP="00BC4E27">
      <w:pPr>
        <w:pStyle w:val="NoSpacing"/>
        <w:rPr>
          <w:sz w:val="24"/>
          <w:szCs w:val="24"/>
        </w:rPr>
      </w:pPr>
      <w:r w:rsidRPr="001D1A46">
        <w:rPr>
          <w:sz w:val="24"/>
          <w:szCs w:val="24"/>
        </w:rPr>
        <w:tab/>
      </w:r>
      <w:r w:rsidRPr="001D1A46">
        <w:rPr>
          <w:sz w:val="24"/>
          <w:szCs w:val="24"/>
        </w:rPr>
        <w:tab/>
        <w:t>Click ‘Approve Order’ icon of Order.</w:t>
      </w:r>
    </w:p>
    <w:p w:rsidR="00BC4E27" w:rsidRPr="001D1A46" w:rsidRDefault="00BC4E27" w:rsidP="00BC4E27">
      <w:pPr>
        <w:pStyle w:val="NoSpacing"/>
        <w:rPr>
          <w:sz w:val="24"/>
          <w:szCs w:val="24"/>
        </w:rPr>
      </w:pPr>
      <w:r w:rsidRPr="001D1A46">
        <w:rPr>
          <w:sz w:val="24"/>
          <w:szCs w:val="24"/>
        </w:rPr>
        <w:tab/>
      </w:r>
      <w:r w:rsidRPr="001D1A46">
        <w:rPr>
          <w:sz w:val="24"/>
          <w:szCs w:val="24"/>
        </w:rPr>
        <w:tab/>
        <w:t>Click ‘Approve Request’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Add New Order</w:t>
      </w:r>
    </w:p>
    <w:p w:rsidR="00BC4E27" w:rsidRDefault="00BC4E27" w:rsidP="00BC4E27">
      <w:pPr>
        <w:pStyle w:val="NoSpacing"/>
        <w:ind w:left="1080"/>
        <w:rPr>
          <w:sz w:val="24"/>
          <w:szCs w:val="24"/>
        </w:rPr>
      </w:pPr>
      <w:r w:rsidRPr="001D1A46">
        <w:rPr>
          <w:b/>
          <w:sz w:val="24"/>
          <w:szCs w:val="24"/>
        </w:rPr>
        <w:t>Purpose</w:t>
      </w:r>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t>Check whether office staff can create new order.</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rPr>
          <w:sz w:val="24"/>
          <w:szCs w:val="24"/>
        </w:rPr>
      </w:pPr>
      <w:r w:rsidRPr="001D1A46">
        <w:rPr>
          <w:sz w:val="24"/>
          <w:szCs w:val="24"/>
        </w:rPr>
        <w:tab/>
      </w:r>
      <w:r w:rsidRPr="001D1A46">
        <w:rPr>
          <w:sz w:val="24"/>
          <w:szCs w:val="24"/>
        </w:rPr>
        <w:tab/>
        <w:t>Receiver Name</w:t>
      </w:r>
    </w:p>
    <w:p w:rsidR="00BC4E27" w:rsidRPr="001D1A46" w:rsidRDefault="00BC4E27" w:rsidP="00BC4E27">
      <w:pPr>
        <w:pStyle w:val="NoSpacing"/>
        <w:rPr>
          <w:sz w:val="24"/>
          <w:szCs w:val="24"/>
        </w:rPr>
      </w:pPr>
      <w:r w:rsidRPr="001D1A46">
        <w:rPr>
          <w:sz w:val="24"/>
          <w:szCs w:val="24"/>
        </w:rPr>
        <w:tab/>
      </w:r>
      <w:r w:rsidRPr="001D1A46">
        <w:rPr>
          <w:sz w:val="24"/>
          <w:szCs w:val="24"/>
        </w:rPr>
        <w:tab/>
        <w:t>Receiver Phone No</w:t>
      </w:r>
    </w:p>
    <w:p w:rsidR="00BC4E27" w:rsidRPr="001D1A46" w:rsidRDefault="00BC4E27" w:rsidP="00BC4E27">
      <w:pPr>
        <w:pStyle w:val="NoSpacing"/>
        <w:rPr>
          <w:sz w:val="24"/>
          <w:szCs w:val="24"/>
        </w:rPr>
      </w:pPr>
      <w:r w:rsidRPr="001D1A46">
        <w:rPr>
          <w:sz w:val="24"/>
          <w:szCs w:val="24"/>
        </w:rPr>
        <w:tab/>
      </w:r>
      <w:r w:rsidRPr="001D1A46">
        <w:rPr>
          <w:sz w:val="24"/>
          <w:szCs w:val="24"/>
        </w:rPr>
        <w:tab/>
        <w:t>Delivery Address</w:t>
      </w:r>
    </w:p>
    <w:p w:rsidR="00BC4E27" w:rsidRPr="001D1A46" w:rsidRDefault="00BC4E27" w:rsidP="00BC4E27">
      <w:pPr>
        <w:pStyle w:val="NoSpacing"/>
        <w:rPr>
          <w:sz w:val="24"/>
          <w:szCs w:val="24"/>
        </w:rPr>
      </w:pPr>
      <w:r w:rsidRPr="001D1A46">
        <w:rPr>
          <w:sz w:val="24"/>
          <w:szCs w:val="24"/>
        </w:rPr>
        <w:tab/>
      </w:r>
      <w:r w:rsidRPr="001D1A46">
        <w:rPr>
          <w:sz w:val="24"/>
          <w:szCs w:val="24"/>
        </w:rPr>
        <w:tab/>
        <w:t>Delivery Option</w:t>
      </w:r>
    </w:p>
    <w:p w:rsidR="00BC4E27" w:rsidRPr="001D1A46" w:rsidRDefault="00BC4E27" w:rsidP="00BC4E27">
      <w:pPr>
        <w:pStyle w:val="NoSpacing"/>
        <w:rPr>
          <w:sz w:val="24"/>
          <w:szCs w:val="24"/>
        </w:rPr>
      </w:pPr>
      <w:r w:rsidRPr="001D1A46">
        <w:rPr>
          <w:sz w:val="24"/>
          <w:szCs w:val="24"/>
        </w:rPr>
        <w:tab/>
      </w:r>
      <w:r w:rsidRPr="001D1A46">
        <w:rPr>
          <w:sz w:val="24"/>
          <w:szCs w:val="24"/>
        </w:rPr>
        <w:tab/>
        <w:t>Payment Type</w:t>
      </w:r>
    </w:p>
    <w:p w:rsidR="00BC4E27" w:rsidRPr="001D1A46" w:rsidRDefault="00BC4E27" w:rsidP="00BC4E27">
      <w:pPr>
        <w:pStyle w:val="NoSpacing"/>
        <w:rPr>
          <w:sz w:val="24"/>
          <w:szCs w:val="24"/>
        </w:rPr>
      </w:pPr>
      <w:r w:rsidRPr="001D1A46">
        <w:rPr>
          <w:sz w:val="24"/>
          <w:szCs w:val="24"/>
        </w:rPr>
        <w:tab/>
      </w:r>
      <w:r w:rsidRPr="001D1A46">
        <w:rPr>
          <w:sz w:val="24"/>
          <w:szCs w:val="24"/>
        </w:rPr>
        <w:tab/>
        <w:t>Amount to collect</w:t>
      </w:r>
    </w:p>
    <w:p w:rsidR="00BC4E27" w:rsidRPr="001D1A46" w:rsidRDefault="00BC4E27" w:rsidP="00BC4E27">
      <w:pPr>
        <w:pStyle w:val="NoSpacing"/>
        <w:rPr>
          <w:sz w:val="24"/>
          <w:szCs w:val="24"/>
        </w:rPr>
      </w:pPr>
      <w:r w:rsidRPr="001D1A46">
        <w:rPr>
          <w:sz w:val="24"/>
          <w:szCs w:val="24"/>
        </w:rPr>
        <w:tab/>
      </w:r>
      <w:r w:rsidRPr="001D1A46">
        <w:rPr>
          <w:sz w:val="24"/>
          <w:szCs w:val="24"/>
        </w:rPr>
        <w:tab/>
        <w:t>Notes</w:t>
      </w:r>
    </w:p>
    <w:p w:rsidR="00BC4E27" w:rsidRPr="001D1A46" w:rsidRDefault="00BC4E27" w:rsidP="00BC4E27">
      <w:pPr>
        <w:pStyle w:val="NoSpacing"/>
        <w:rPr>
          <w:sz w:val="24"/>
          <w:szCs w:val="24"/>
        </w:rPr>
      </w:pPr>
      <w:r w:rsidRPr="001D1A46">
        <w:rPr>
          <w:sz w:val="24"/>
          <w:szCs w:val="24"/>
        </w:rPr>
        <w:tab/>
      </w:r>
      <w:r>
        <w:rPr>
          <w:sz w:val="24"/>
          <w:szCs w:val="24"/>
        </w:rPr>
        <w:t xml:space="preserve">      </w:t>
      </w:r>
      <w:r w:rsidRPr="001D1A46">
        <w:rPr>
          <w:b/>
          <w:sz w:val="24"/>
          <w:szCs w:val="24"/>
        </w:rPr>
        <w:t>Expected Output &amp; Pass/Fail criteria</w:t>
      </w:r>
      <w:r w:rsidRPr="001D1A46">
        <w:rPr>
          <w:sz w:val="24"/>
          <w:szCs w:val="24"/>
        </w:rPr>
        <w:tab/>
      </w:r>
    </w:p>
    <w:tbl>
      <w:tblPr>
        <w:tblStyle w:val="TableGrid"/>
        <w:tblW w:w="8460" w:type="dxa"/>
        <w:tblInd w:w="1458" w:type="dxa"/>
        <w:tblLook w:val="04A0" w:firstRow="1" w:lastRow="0" w:firstColumn="1" w:lastColumn="0" w:noHBand="0" w:noVBand="1"/>
      </w:tblPr>
      <w:tblGrid>
        <w:gridCol w:w="4230"/>
        <w:gridCol w:w="423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23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Added Order is displayed in Order list</w:t>
            </w:r>
          </w:p>
        </w:tc>
        <w:tc>
          <w:tcPr>
            <w:tcW w:w="423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Order is not added to Order list</w:t>
            </w:r>
          </w:p>
        </w:tc>
      </w:tr>
    </w:tbl>
    <w:p w:rsidR="00BC4E27" w:rsidRPr="001D1A46" w:rsidRDefault="00BC4E27" w:rsidP="00BC4E27">
      <w:pPr>
        <w:pStyle w:val="NoSpacing"/>
        <w:ind w:left="1080"/>
        <w:rPr>
          <w:sz w:val="24"/>
          <w:szCs w:val="24"/>
        </w:rPr>
      </w:pPr>
    </w:p>
    <w:p w:rsidR="00BC4E27" w:rsidRPr="001D1A46" w:rsidRDefault="00BC4E27" w:rsidP="00BC4E27">
      <w:pPr>
        <w:pStyle w:val="NoSpacing"/>
        <w:rPr>
          <w:b/>
          <w:sz w:val="24"/>
          <w:szCs w:val="24"/>
        </w:rPr>
      </w:pPr>
      <w:r>
        <w:rPr>
          <w:sz w:val="24"/>
          <w:szCs w:val="24"/>
        </w:rPr>
        <w:tab/>
        <w:t xml:space="preserve">      </w:t>
      </w: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Pr>
          <w:sz w:val="24"/>
          <w:szCs w:val="24"/>
        </w:rPr>
        <w:tab/>
      </w:r>
      <w:r w:rsidRPr="001D1A46">
        <w:rPr>
          <w:sz w:val="24"/>
          <w:szCs w:val="24"/>
        </w:rPr>
        <w:t>Click ‘Add new Order’ button.</w:t>
      </w:r>
    </w:p>
    <w:p w:rsidR="00BC4E27" w:rsidRPr="001D1A46" w:rsidRDefault="00BC4E27" w:rsidP="00BC4E27">
      <w:pPr>
        <w:pStyle w:val="NoSpacing"/>
        <w:ind w:left="1080"/>
        <w:rPr>
          <w:sz w:val="24"/>
          <w:szCs w:val="24"/>
        </w:rPr>
      </w:pPr>
      <w:r>
        <w:rPr>
          <w:sz w:val="24"/>
          <w:szCs w:val="24"/>
        </w:rPr>
        <w:tab/>
      </w:r>
      <w:r w:rsidRPr="001D1A46">
        <w:rPr>
          <w:sz w:val="24"/>
          <w:szCs w:val="24"/>
        </w:rPr>
        <w:t>Input Receiver Name ‘Lê Anh Đả</w:t>
      </w:r>
      <w:r>
        <w:rPr>
          <w:sz w:val="24"/>
          <w:szCs w:val="24"/>
        </w:rPr>
        <w:t>o’</w:t>
      </w:r>
    </w:p>
    <w:p w:rsidR="00BC4E27" w:rsidRPr="001D1A46" w:rsidRDefault="00BC4E27" w:rsidP="00BC4E27">
      <w:pPr>
        <w:pStyle w:val="NoSpacing"/>
        <w:ind w:left="1080"/>
        <w:rPr>
          <w:sz w:val="24"/>
          <w:szCs w:val="24"/>
        </w:rPr>
      </w:pPr>
      <w:r w:rsidRPr="001D1A46">
        <w:rPr>
          <w:sz w:val="24"/>
          <w:szCs w:val="24"/>
        </w:rPr>
        <w:tab/>
        <w:t>Input Receiver Phone No ‘01654123456’.</w:t>
      </w:r>
    </w:p>
    <w:p w:rsidR="00BC4E27" w:rsidRPr="001D1A46" w:rsidRDefault="00BC4E27" w:rsidP="00BC4E27">
      <w:pPr>
        <w:pStyle w:val="NoSpacing"/>
        <w:ind w:left="1080"/>
        <w:rPr>
          <w:sz w:val="24"/>
          <w:szCs w:val="24"/>
        </w:rPr>
      </w:pPr>
      <w:r>
        <w:rPr>
          <w:sz w:val="24"/>
          <w:szCs w:val="24"/>
        </w:rPr>
        <w:tab/>
      </w:r>
      <w:r w:rsidRPr="001D1A46">
        <w:rPr>
          <w:sz w:val="24"/>
          <w:szCs w:val="24"/>
        </w:rPr>
        <w:t>Choose ‘Thành Phố Hồ Chí Minh’, ‘Quận 1’, ‘Phường Tân Định’ from dropdown list and input address ’15 Lê Duẩn’.</w:t>
      </w:r>
    </w:p>
    <w:p w:rsidR="00BC4E27" w:rsidRPr="001D1A46" w:rsidRDefault="00BC4E27" w:rsidP="00BC4E27">
      <w:pPr>
        <w:pStyle w:val="NoSpacing"/>
        <w:ind w:left="1080"/>
        <w:rPr>
          <w:sz w:val="24"/>
          <w:szCs w:val="24"/>
        </w:rPr>
      </w:pPr>
      <w:r w:rsidRPr="001D1A46">
        <w:rPr>
          <w:sz w:val="24"/>
          <w:szCs w:val="24"/>
        </w:rPr>
        <w:tab/>
        <w:t>Choose Delivery Option ‘Normal’.</w:t>
      </w:r>
    </w:p>
    <w:p w:rsidR="00BC4E27" w:rsidRPr="001D1A46" w:rsidRDefault="00BC4E27" w:rsidP="00BC4E27">
      <w:pPr>
        <w:pStyle w:val="NoSpacing"/>
        <w:rPr>
          <w:sz w:val="24"/>
          <w:szCs w:val="24"/>
        </w:rPr>
      </w:pPr>
      <w:r w:rsidRPr="001D1A46">
        <w:rPr>
          <w:sz w:val="24"/>
          <w:szCs w:val="24"/>
        </w:rPr>
        <w:tab/>
      </w:r>
      <w:r w:rsidRPr="001D1A46">
        <w:rPr>
          <w:sz w:val="24"/>
          <w:szCs w:val="24"/>
        </w:rPr>
        <w:tab/>
        <w:t>Choose Payment Type ‘COD’.</w:t>
      </w:r>
    </w:p>
    <w:p w:rsidR="00BC4E27" w:rsidRPr="001D1A46" w:rsidRDefault="00BC4E27" w:rsidP="00BC4E27">
      <w:pPr>
        <w:pStyle w:val="NoSpacing"/>
        <w:rPr>
          <w:sz w:val="24"/>
          <w:szCs w:val="24"/>
        </w:rPr>
      </w:pPr>
      <w:r w:rsidRPr="001D1A46">
        <w:rPr>
          <w:sz w:val="24"/>
          <w:szCs w:val="24"/>
        </w:rPr>
        <w:tab/>
      </w:r>
      <w:r w:rsidRPr="001D1A46">
        <w:rPr>
          <w:sz w:val="24"/>
          <w:szCs w:val="24"/>
        </w:rPr>
        <w:tab/>
        <w:t>Inp</w:t>
      </w:r>
      <w:r>
        <w:rPr>
          <w:sz w:val="24"/>
          <w:szCs w:val="24"/>
        </w:rPr>
        <w:t>ut Amount to collected ‘200000’</w:t>
      </w:r>
    </w:p>
    <w:p w:rsidR="00BC4E27" w:rsidRPr="001D1A46" w:rsidRDefault="00BC4E27" w:rsidP="00BC4E27">
      <w:pPr>
        <w:pStyle w:val="NoSpacing"/>
        <w:rPr>
          <w:sz w:val="24"/>
          <w:szCs w:val="24"/>
        </w:rPr>
      </w:pPr>
      <w:r w:rsidRPr="001D1A46">
        <w:rPr>
          <w:sz w:val="24"/>
          <w:szCs w:val="24"/>
        </w:rPr>
        <w:tab/>
      </w:r>
      <w:r w:rsidRPr="001D1A46">
        <w:rPr>
          <w:sz w:val="24"/>
          <w:szCs w:val="24"/>
        </w:rPr>
        <w:tab/>
        <w:t>Input Notes ‘Order 1’.</w:t>
      </w:r>
    </w:p>
    <w:p w:rsidR="00BC4E27" w:rsidRPr="001D1A46" w:rsidRDefault="00BC4E27" w:rsidP="00BC4E27">
      <w:pPr>
        <w:pStyle w:val="NoSpacing"/>
        <w:rPr>
          <w:sz w:val="24"/>
          <w:szCs w:val="24"/>
        </w:rPr>
      </w:pPr>
      <w:r w:rsidRPr="001D1A46">
        <w:rPr>
          <w:sz w:val="24"/>
          <w:szCs w:val="24"/>
        </w:rPr>
        <w:lastRenderedPageBreak/>
        <w:tab/>
      </w:r>
      <w:r w:rsidRPr="001D1A46">
        <w:rPr>
          <w:sz w:val="24"/>
          <w:szCs w:val="24"/>
        </w:rPr>
        <w:tab/>
        <w:t>Click ‘Create’ button.</w:t>
      </w:r>
    </w:p>
    <w:p w:rsidR="00BC4E27" w:rsidRDefault="00BC4E27" w:rsidP="00BC4E27">
      <w:pPr>
        <w:pStyle w:val="NoSpacing"/>
        <w:rPr>
          <w:b/>
        </w:rPr>
      </w:pPr>
    </w:p>
    <w:p w:rsidR="00BC4E27" w:rsidRDefault="00BC4E27" w:rsidP="00016C35">
      <w:pPr>
        <w:pStyle w:val="ListParagraph"/>
        <w:numPr>
          <w:ilvl w:val="0"/>
          <w:numId w:val="63"/>
        </w:numPr>
        <w:rPr>
          <w:b/>
        </w:rPr>
      </w:pPr>
      <w:r>
        <w:rPr>
          <w:b/>
        </w:rPr>
        <w:t>Case – Edit Order</w:t>
      </w:r>
    </w:p>
    <w:p w:rsidR="00BC4E27" w:rsidRDefault="00BC4E27" w:rsidP="00BC4E27">
      <w:pPr>
        <w:pStyle w:val="NoSpacing"/>
        <w:ind w:left="1080"/>
        <w:rPr>
          <w:sz w:val="24"/>
          <w:szCs w:val="24"/>
        </w:rPr>
      </w:pPr>
      <w:r w:rsidRPr="001D1A46">
        <w:rPr>
          <w:b/>
          <w:sz w:val="24"/>
          <w:szCs w:val="24"/>
        </w:rPr>
        <w:t>Purpose</w:t>
      </w:r>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t>Check whether office staff can update order information.</w:t>
      </w:r>
    </w:p>
    <w:p w:rsidR="00BC4E27" w:rsidRDefault="00BC4E27" w:rsidP="00BC4E27">
      <w:pPr>
        <w:pStyle w:val="NoSpacing"/>
        <w:ind w:left="1080"/>
        <w:rPr>
          <w:sz w:val="24"/>
          <w:szCs w:val="24"/>
        </w:rPr>
      </w:pPr>
      <w:r w:rsidRPr="001D1A46">
        <w:rPr>
          <w:b/>
          <w:sz w:val="24"/>
          <w:szCs w:val="24"/>
        </w:rPr>
        <w:t>Inputs</w:t>
      </w:r>
      <w:r w:rsidRPr="001D1A46">
        <w:rPr>
          <w:sz w:val="24"/>
          <w:szCs w:val="24"/>
        </w:rPr>
        <w:tab/>
      </w:r>
      <w:r w:rsidRPr="001D1A46">
        <w:rPr>
          <w:sz w:val="24"/>
          <w:szCs w:val="24"/>
        </w:rPr>
        <w:tab/>
      </w:r>
    </w:p>
    <w:p w:rsidR="00BC4E27" w:rsidRDefault="00BC4E27" w:rsidP="00BC4E27">
      <w:pPr>
        <w:pStyle w:val="NoSpacing"/>
        <w:ind w:left="1080" w:firstLine="360"/>
        <w:rPr>
          <w:sz w:val="24"/>
          <w:szCs w:val="24"/>
        </w:rPr>
      </w:pPr>
      <w:r w:rsidRPr="001D1A46">
        <w:rPr>
          <w:sz w:val="24"/>
          <w:szCs w:val="24"/>
        </w:rPr>
        <w:t>Receiver Name</w:t>
      </w:r>
      <w:r w:rsidRPr="001D1A46">
        <w:rPr>
          <w:sz w:val="24"/>
          <w:szCs w:val="24"/>
        </w:rPr>
        <w:tab/>
      </w:r>
      <w:r w:rsidRPr="001D1A46">
        <w:rPr>
          <w:sz w:val="24"/>
          <w:szCs w:val="24"/>
        </w:rPr>
        <w:tab/>
      </w:r>
    </w:p>
    <w:p w:rsidR="00BC4E27" w:rsidRDefault="00BC4E27" w:rsidP="00BC4E27">
      <w:pPr>
        <w:pStyle w:val="NoSpacing"/>
        <w:ind w:left="1080" w:firstLine="360"/>
        <w:rPr>
          <w:sz w:val="24"/>
          <w:szCs w:val="24"/>
        </w:rPr>
      </w:pPr>
      <w:r w:rsidRPr="001D1A46">
        <w:rPr>
          <w:sz w:val="24"/>
          <w:szCs w:val="24"/>
        </w:rPr>
        <w:t>Receiver Phone No</w:t>
      </w:r>
      <w:r w:rsidRPr="001D1A46">
        <w:rPr>
          <w:sz w:val="24"/>
          <w:szCs w:val="24"/>
        </w:rPr>
        <w:tab/>
      </w:r>
    </w:p>
    <w:p w:rsidR="00BC4E27" w:rsidRDefault="00BC4E27" w:rsidP="00BC4E27">
      <w:pPr>
        <w:pStyle w:val="NoSpacing"/>
        <w:ind w:left="1080" w:firstLine="360"/>
        <w:rPr>
          <w:sz w:val="24"/>
          <w:szCs w:val="24"/>
        </w:rPr>
      </w:pPr>
      <w:r w:rsidRPr="001D1A46">
        <w:rPr>
          <w:sz w:val="24"/>
          <w:szCs w:val="24"/>
        </w:rPr>
        <w:t>Delivery Address</w:t>
      </w:r>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t>Delivery Option</w:t>
      </w:r>
    </w:p>
    <w:p w:rsidR="00BC4E27" w:rsidRDefault="00BC4E27" w:rsidP="00BC4E27">
      <w:pPr>
        <w:pStyle w:val="NoSpacing"/>
        <w:ind w:left="1080"/>
        <w:rPr>
          <w:sz w:val="24"/>
          <w:szCs w:val="24"/>
        </w:rPr>
      </w:pPr>
      <w:r>
        <w:rPr>
          <w:sz w:val="24"/>
          <w:szCs w:val="24"/>
        </w:rPr>
        <w:tab/>
      </w:r>
      <w:r w:rsidRPr="001D1A46">
        <w:rPr>
          <w:sz w:val="24"/>
          <w:szCs w:val="24"/>
        </w:rPr>
        <w:t>Payment Type</w:t>
      </w:r>
      <w:r w:rsidRPr="001D1A46">
        <w:rPr>
          <w:sz w:val="24"/>
          <w:szCs w:val="24"/>
        </w:rPr>
        <w:tab/>
      </w:r>
      <w:r w:rsidRPr="001D1A46">
        <w:rPr>
          <w:sz w:val="24"/>
          <w:szCs w:val="24"/>
        </w:rPr>
        <w:tab/>
      </w:r>
    </w:p>
    <w:p w:rsidR="00BC4E27" w:rsidRDefault="00BC4E27" w:rsidP="00BC4E27">
      <w:pPr>
        <w:pStyle w:val="NoSpacing"/>
        <w:ind w:left="1080" w:firstLine="360"/>
        <w:rPr>
          <w:sz w:val="24"/>
          <w:szCs w:val="24"/>
        </w:rPr>
      </w:pPr>
      <w:r w:rsidRPr="001D1A46">
        <w:rPr>
          <w:sz w:val="24"/>
          <w:szCs w:val="24"/>
        </w:rPr>
        <w:t xml:space="preserve">Amount to </w:t>
      </w:r>
      <w:proofErr w:type="gramStart"/>
      <w:r w:rsidRPr="001D1A46">
        <w:rPr>
          <w:sz w:val="24"/>
          <w:szCs w:val="24"/>
        </w:rPr>
        <w:t>collected</w:t>
      </w:r>
      <w:proofErr w:type="gramEnd"/>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t>Notes</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Updated Order information is displayed in Order list</w:t>
            </w:r>
          </w:p>
        </w:tc>
        <w:tc>
          <w:tcPr>
            <w:tcW w:w="414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Order information is not updated</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sidRPr="001D1A46">
        <w:rPr>
          <w:sz w:val="24"/>
          <w:szCs w:val="24"/>
        </w:rPr>
        <w:tab/>
        <w:t>Click ‘Edit Order’ icon of Order.</w:t>
      </w:r>
    </w:p>
    <w:p w:rsidR="00BC4E27" w:rsidRPr="001D1A46" w:rsidRDefault="00BC4E27" w:rsidP="00BC4E27">
      <w:pPr>
        <w:pStyle w:val="NoSpacing"/>
        <w:rPr>
          <w:sz w:val="24"/>
          <w:szCs w:val="24"/>
        </w:rPr>
      </w:pPr>
      <w:r w:rsidRPr="001D1A46">
        <w:rPr>
          <w:sz w:val="24"/>
          <w:szCs w:val="24"/>
        </w:rPr>
        <w:tab/>
      </w:r>
      <w:r w:rsidRPr="001D1A46">
        <w:rPr>
          <w:sz w:val="24"/>
          <w:szCs w:val="24"/>
        </w:rPr>
        <w:tab/>
        <w:t>Change Receiver Name from ‘Lê Anh Đảo’ to ‘Hồ Hữu Tài’.</w:t>
      </w:r>
    </w:p>
    <w:p w:rsidR="00BC4E27" w:rsidRPr="001D1A46" w:rsidRDefault="00BC4E27" w:rsidP="00BC4E27">
      <w:pPr>
        <w:pStyle w:val="NoSpacing"/>
        <w:rPr>
          <w:sz w:val="24"/>
          <w:szCs w:val="24"/>
        </w:rPr>
      </w:pPr>
      <w:r w:rsidRPr="001D1A46">
        <w:rPr>
          <w:sz w:val="24"/>
          <w:szCs w:val="24"/>
        </w:rPr>
        <w:tab/>
      </w:r>
      <w:r w:rsidRPr="001D1A46">
        <w:rPr>
          <w:sz w:val="24"/>
          <w:szCs w:val="24"/>
        </w:rPr>
        <w:tab/>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Add New Item</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create new item.</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Default="00BC4E27" w:rsidP="00BC4E27">
      <w:pPr>
        <w:pStyle w:val="NoSpacing"/>
        <w:ind w:left="1080"/>
        <w:rPr>
          <w:sz w:val="24"/>
          <w:szCs w:val="24"/>
        </w:rPr>
      </w:pPr>
      <w:r>
        <w:rPr>
          <w:sz w:val="24"/>
          <w:szCs w:val="24"/>
        </w:rPr>
        <w:tab/>
      </w:r>
      <w:r w:rsidRPr="001D1A46">
        <w:rPr>
          <w:sz w:val="24"/>
          <w:szCs w:val="24"/>
        </w:rPr>
        <w:t>Item</w:t>
      </w:r>
      <w:r w:rsidRPr="001D1A46">
        <w:rPr>
          <w:sz w:val="24"/>
          <w:szCs w:val="24"/>
        </w:rPr>
        <w:tab/>
      </w:r>
      <w:r w:rsidRPr="001D1A46">
        <w:rPr>
          <w:sz w:val="24"/>
          <w:szCs w:val="24"/>
        </w:rPr>
        <w:tab/>
      </w:r>
    </w:p>
    <w:p w:rsidR="00BC4E27" w:rsidRDefault="00BC4E27" w:rsidP="00BC4E27">
      <w:pPr>
        <w:pStyle w:val="NoSpacing"/>
        <w:ind w:left="1080" w:firstLine="360"/>
        <w:rPr>
          <w:sz w:val="24"/>
          <w:szCs w:val="24"/>
        </w:rPr>
      </w:pPr>
      <w:r w:rsidRPr="001D1A46">
        <w:rPr>
          <w:sz w:val="24"/>
          <w:szCs w:val="24"/>
        </w:rPr>
        <w:t>Quantity</w:t>
      </w:r>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t>Fragile</w:t>
      </w:r>
    </w:p>
    <w:p w:rsidR="00BC4E27" w:rsidRDefault="00BC4E27" w:rsidP="00BC4E27">
      <w:pPr>
        <w:pStyle w:val="NoSpacing"/>
        <w:ind w:left="1080"/>
        <w:rPr>
          <w:sz w:val="24"/>
          <w:szCs w:val="24"/>
        </w:rPr>
      </w:pPr>
      <w:r>
        <w:rPr>
          <w:sz w:val="24"/>
          <w:szCs w:val="24"/>
        </w:rPr>
        <w:tab/>
      </w:r>
      <w:r w:rsidRPr="001D1A46">
        <w:rPr>
          <w:sz w:val="24"/>
          <w:szCs w:val="24"/>
        </w:rPr>
        <w:t>High Value</w:t>
      </w:r>
    </w:p>
    <w:p w:rsidR="00BC4E27" w:rsidRPr="001D1A46" w:rsidRDefault="00BC4E27" w:rsidP="00BC4E27">
      <w:pPr>
        <w:pStyle w:val="NoSpacing"/>
        <w:ind w:left="1080"/>
        <w:rPr>
          <w:sz w:val="24"/>
          <w:szCs w:val="24"/>
        </w:rPr>
      </w:pPr>
      <w:r>
        <w:rPr>
          <w:sz w:val="24"/>
          <w:szCs w:val="24"/>
        </w:rPr>
        <w:tab/>
      </w:r>
      <w:r w:rsidRPr="001D1A46">
        <w:rPr>
          <w:sz w:val="24"/>
          <w:szCs w:val="24"/>
        </w:rPr>
        <w:t>Size</w:t>
      </w:r>
    </w:p>
    <w:p w:rsidR="00BC4E27" w:rsidRPr="001D1A46" w:rsidRDefault="00BC4E27" w:rsidP="00BC4E27">
      <w:pPr>
        <w:pStyle w:val="NoSpacing"/>
        <w:ind w:left="1080"/>
        <w:rPr>
          <w:sz w:val="24"/>
          <w:szCs w:val="24"/>
        </w:rPr>
      </w:pPr>
      <w:r>
        <w:rPr>
          <w:sz w:val="24"/>
          <w:szCs w:val="24"/>
        </w:rPr>
        <w:tab/>
      </w:r>
      <w:r w:rsidRPr="001D1A46">
        <w:rPr>
          <w:sz w:val="24"/>
          <w:szCs w:val="24"/>
        </w:rPr>
        <w:t>Weight</w:t>
      </w:r>
    </w:p>
    <w:p w:rsidR="00BC4E27" w:rsidRPr="001D1A46" w:rsidRDefault="00BC4E27" w:rsidP="00BC4E27">
      <w:pPr>
        <w:pStyle w:val="NoSpacing"/>
        <w:ind w:left="1080"/>
        <w:rPr>
          <w:sz w:val="24"/>
          <w:szCs w:val="24"/>
        </w:rPr>
      </w:pPr>
      <w:r>
        <w:rPr>
          <w:sz w:val="24"/>
          <w:szCs w:val="24"/>
        </w:rPr>
        <w:tab/>
      </w:r>
      <w:r w:rsidRPr="001D1A46">
        <w:rPr>
          <w:sz w:val="24"/>
          <w:szCs w:val="24"/>
        </w:rPr>
        <w:t>Note</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Added Item is displayed in Item list</w:t>
            </w:r>
          </w:p>
        </w:tc>
        <w:tc>
          <w:tcPr>
            <w:tcW w:w="414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Item is not added to Item list</w:t>
            </w:r>
          </w:p>
        </w:tc>
      </w:tr>
    </w:tbl>
    <w:p w:rsidR="00BC4E27" w:rsidRDefault="00BC4E27" w:rsidP="00BC4E27">
      <w:pPr>
        <w:pStyle w:val="NoSpacing"/>
        <w:ind w:left="1080"/>
        <w:rPr>
          <w:sz w:val="24"/>
          <w:szCs w:val="24"/>
        </w:rPr>
      </w:pPr>
      <w:r w:rsidRPr="001D1A46">
        <w:rPr>
          <w:sz w:val="24"/>
          <w:szCs w:val="24"/>
        </w:rPr>
        <w:tab/>
      </w:r>
    </w:p>
    <w:p w:rsidR="00BC4E27" w:rsidRPr="001D1A46" w:rsidRDefault="00BC4E27" w:rsidP="00BC4E27">
      <w:pPr>
        <w:pStyle w:val="NoSpacing"/>
        <w:ind w:left="360" w:firstLine="72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Pr>
          <w:sz w:val="24"/>
          <w:szCs w:val="24"/>
        </w:rPr>
        <w:tab/>
      </w:r>
      <w:r w:rsidRPr="001D1A46">
        <w:rPr>
          <w:sz w:val="24"/>
          <w:szCs w:val="24"/>
        </w:rPr>
        <w:t>Click “Request” button. System will navigate to Request page.</w:t>
      </w:r>
    </w:p>
    <w:p w:rsidR="00BC4E27" w:rsidRPr="001D1A46" w:rsidRDefault="00BC4E27" w:rsidP="00BC4E27">
      <w:pPr>
        <w:pStyle w:val="NoSpacing"/>
        <w:ind w:left="1080"/>
        <w:rPr>
          <w:sz w:val="24"/>
          <w:szCs w:val="24"/>
        </w:rPr>
      </w:pPr>
      <w:r>
        <w:rPr>
          <w:sz w:val="24"/>
          <w:szCs w:val="24"/>
        </w:rPr>
        <w:lastRenderedPageBreak/>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Pr>
          <w:sz w:val="24"/>
          <w:szCs w:val="24"/>
        </w:rPr>
        <w:tab/>
      </w:r>
      <w:r w:rsidRPr="001D1A46">
        <w:rPr>
          <w:sz w:val="24"/>
          <w:szCs w:val="24"/>
        </w:rPr>
        <w:t>Click ‘Add new Item’ icon of Order.</w:t>
      </w:r>
    </w:p>
    <w:p w:rsidR="00BC4E27" w:rsidRPr="001D1A46" w:rsidRDefault="00BC4E27" w:rsidP="00BC4E27">
      <w:pPr>
        <w:pStyle w:val="NoSpacing"/>
        <w:ind w:left="1080"/>
        <w:rPr>
          <w:sz w:val="24"/>
          <w:szCs w:val="24"/>
        </w:rPr>
      </w:pPr>
      <w:r w:rsidRPr="001D1A46">
        <w:rPr>
          <w:sz w:val="24"/>
          <w:szCs w:val="24"/>
        </w:rPr>
        <w:tab/>
        <w:t>Input Name ‘Chuột quang’.</w:t>
      </w:r>
    </w:p>
    <w:p w:rsidR="00BC4E27" w:rsidRPr="001D1A46" w:rsidRDefault="00BC4E27" w:rsidP="00BC4E27">
      <w:pPr>
        <w:pStyle w:val="NoSpacing"/>
        <w:rPr>
          <w:sz w:val="24"/>
          <w:szCs w:val="24"/>
        </w:rPr>
      </w:pPr>
      <w:r>
        <w:rPr>
          <w:sz w:val="24"/>
          <w:szCs w:val="24"/>
        </w:rPr>
        <w:tab/>
      </w:r>
      <w:r>
        <w:rPr>
          <w:sz w:val="24"/>
          <w:szCs w:val="24"/>
        </w:rPr>
        <w:tab/>
        <w:t>Input Quantity ‘5’</w:t>
      </w:r>
    </w:p>
    <w:p w:rsidR="00BC4E27" w:rsidRPr="001D1A46" w:rsidRDefault="00BC4E27" w:rsidP="00BC4E27">
      <w:pPr>
        <w:pStyle w:val="NoSpacing"/>
        <w:rPr>
          <w:sz w:val="24"/>
          <w:szCs w:val="24"/>
        </w:rPr>
      </w:pPr>
      <w:r w:rsidRPr="001D1A46">
        <w:rPr>
          <w:sz w:val="24"/>
          <w:szCs w:val="24"/>
        </w:rPr>
        <w:tab/>
      </w:r>
      <w:r w:rsidRPr="001D1A46">
        <w:rPr>
          <w:sz w:val="24"/>
          <w:szCs w:val="24"/>
        </w:rPr>
        <w:tab/>
        <w:t>Check Fragile.</w:t>
      </w:r>
    </w:p>
    <w:p w:rsidR="00BC4E27" w:rsidRPr="001D1A46" w:rsidRDefault="00BC4E27" w:rsidP="00BC4E27">
      <w:pPr>
        <w:pStyle w:val="NoSpacing"/>
        <w:rPr>
          <w:sz w:val="24"/>
          <w:szCs w:val="24"/>
        </w:rPr>
      </w:pPr>
      <w:r w:rsidRPr="001D1A46">
        <w:rPr>
          <w:sz w:val="24"/>
          <w:szCs w:val="24"/>
        </w:rPr>
        <w:tab/>
      </w:r>
      <w:r w:rsidRPr="001D1A46">
        <w:rPr>
          <w:sz w:val="24"/>
          <w:szCs w:val="24"/>
        </w:rPr>
        <w:tab/>
        <w:t>Check High Value.</w:t>
      </w:r>
    </w:p>
    <w:p w:rsidR="00BC4E27" w:rsidRPr="001D1A46" w:rsidRDefault="00BC4E27" w:rsidP="00BC4E27">
      <w:pPr>
        <w:pStyle w:val="NoSpacing"/>
        <w:rPr>
          <w:sz w:val="24"/>
          <w:szCs w:val="24"/>
        </w:rPr>
      </w:pPr>
      <w:r>
        <w:rPr>
          <w:sz w:val="24"/>
          <w:szCs w:val="24"/>
        </w:rPr>
        <w:tab/>
      </w:r>
      <w:r>
        <w:rPr>
          <w:sz w:val="24"/>
          <w:szCs w:val="24"/>
        </w:rPr>
        <w:tab/>
        <w:t>Input Size ‘100x200x300 mm’</w:t>
      </w:r>
    </w:p>
    <w:p w:rsidR="00BC4E27" w:rsidRPr="001D1A46" w:rsidRDefault="00BC4E27" w:rsidP="00BC4E27">
      <w:pPr>
        <w:pStyle w:val="NoSpacing"/>
        <w:rPr>
          <w:sz w:val="24"/>
          <w:szCs w:val="24"/>
        </w:rPr>
      </w:pPr>
      <w:r>
        <w:rPr>
          <w:sz w:val="24"/>
          <w:szCs w:val="24"/>
        </w:rPr>
        <w:tab/>
      </w:r>
      <w:r>
        <w:rPr>
          <w:sz w:val="24"/>
          <w:szCs w:val="24"/>
        </w:rPr>
        <w:tab/>
        <w:t>Input Weight ‘500g’</w:t>
      </w:r>
    </w:p>
    <w:p w:rsidR="00BC4E27" w:rsidRPr="001D1A46" w:rsidRDefault="00BC4E27" w:rsidP="00BC4E27">
      <w:pPr>
        <w:pStyle w:val="NoSpacing"/>
        <w:rPr>
          <w:sz w:val="24"/>
          <w:szCs w:val="24"/>
        </w:rPr>
      </w:pPr>
      <w:r w:rsidRPr="001D1A46">
        <w:rPr>
          <w:sz w:val="24"/>
          <w:szCs w:val="24"/>
        </w:rPr>
        <w:tab/>
      </w:r>
      <w:r w:rsidRPr="001D1A46">
        <w:rPr>
          <w:sz w:val="24"/>
          <w:szCs w:val="24"/>
        </w:rPr>
        <w:tab/>
        <w:t>Input Note ‘Item 1’</w:t>
      </w:r>
    </w:p>
    <w:p w:rsidR="00BC4E27" w:rsidRPr="001D1A46" w:rsidRDefault="00BC4E27" w:rsidP="00BC4E27">
      <w:pPr>
        <w:pStyle w:val="NoSpacing"/>
        <w:rPr>
          <w:sz w:val="24"/>
          <w:szCs w:val="24"/>
        </w:rPr>
      </w:pPr>
      <w:r w:rsidRPr="001D1A46">
        <w:rPr>
          <w:sz w:val="24"/>
          <w:szCs w:val="24"/>
        </w:rPr>
        <w:tab/>
      </w:r>
      <w:r w:rsidRPr="001D1A46">
        <w:rPr>
          <w:sz w:val="24"/>
          <w:szCs w:val="24"/>
        </w:rPr>
        <w:tab/>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View Request Detail</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view request information.</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N/A</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Go to ‘Request Details’ page with all request, order, item information of that request</w:t>
            </w:r>
          </w:p>
        </w:tc>
        <w:tc>
          <w:tcPr>
            <w:tcW w:w="4140" w:type="dxa"/>
          </w:tcPr>
          <w:p w:rsidR="00BC4E27" w:rsidRPr="001D1A46" w:rsidRDefault="00BC4E27" w:rsidP="00BC4E27">
            <w:pPr>
              <w:pStyle w:val="NoSpacing"/>
              <w:rPr>
                <w:sz w:val="24"/>
                <w:szCs w:val="24"/>
              </w:rPr>
            </w:pPr>
            <w:r w:rsidRPr="001D1A46">
              <w:rPr>
                <w:sz w:val="24"/>
                <w:szCs w:val="24"/>
              </w:rPr>
              <w:t>Cannot go to ‘Request Details’ page</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redirect to Request page.</w:t>
      </w:r>
    </w:p>
    <w:p w:rsidR="00BC4E27" w:rsidRPr="001D1A46" w:rsidRDefault="00BC4E27" w:rsidP="00BC4E27">
      <w:pPr>
        <w:pStyle w:val="NoSpacing"/>
        <w:rPr>
          <w:sz w:val="24"/>
          <w:szCs w:val="24"/>
        </w:rPr>
      </w:pPr>
      <w:r w:rsidRPr="001D1A46">
        <w:rPr>
          <w:sz w:val="24"/>
          <w:szCs w:val="24"/>
        </w:rPr>
        <w:tab/>
      </w:r>
      <w:r w:rsidRPr="001D1A46">
        <w:rPr>
          <w:sz w:val="24"/>
          <w:szCs w:val="24"/>
        </w:rPr>
        <w:tab/>
        <w:t>In Request page, click ‘View’ icon of Request.</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Cancel Request</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cancel request.</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N/A</w:t>
      </w:r>
    </w:p>
    <w:p w:rsidR="00BC4E27" w:rsidRPr="001D1A46" w:rsidRDefault="00BC4E27" w:rsidP="00BC4E27">
      <w:pPr>
        <w:pStyle w:val="NoSpacing"/>
        <w:rPr>
          <w:sz w:val="24"/>
          <w:szCs w:val="24"/>
        </w:rPr>
      </w:pPr>
      <w:r>
        <w:rPr>
          <w:sz w:val="24"/>
          <w:szCs w:val="24"/>
        </w:rPr>
        <w:tab/>
        <w:t xml:space="preserve">      </w:t>
      </w:r>
      <w:r w:rsidRPr="001D1A46">
        <w:rPr>
          <w:b/>
          <w:sz w:val="24"/>
          <w:szCs w:val="24"/>
        </w:rPr>
        <w:t>Expected Output &amp; Pass/Fail criteria</w:t>
      </w:r>
      <w:r w:rsidRPr="001D1A46">
        <w:rPr>
          <w:sz w:val="24"/>
          <w:szCs w:val="24"/>
        </w:rPr>
        <w:tab/>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Confirmation dialog with message ‘Are you sure to cancel/delete this request’</w:t>
            </w:r>
          </w:p>
          <w:p w:rsidR="00BC4E27" w:rsidRPr="001D1A46" w:rsidRDefault="00BC4E27" w:rsidP="00BC4E27">
            <w:pPr>
              <w:pStyle w:val="NoSpacing"/>
              <w:rPr>
                <w:sz w:val="24"/>
                <w:szCs w:val="24"/>
              </w:rPr>
            </w:pPr>
            <w:r w:rsidRPr="001D1A46">
              <w:rPr>
                <w:sz w:val="24"/>
                <w:szCs w:val="24"/>
              </w:rPr>
              <w:t>Request status change to ‘Canceled’</w:t>
            </w:r>
          </w:p>
        </w:tc>
        <w:tc>
          <w:tcPr>
            <w:tcW w:w="4140" w:type="dxa"/>
          </w:tcPr>
          <w:p w:rsidR="00BC4E27" w:rsidRPr="001D1A46" w:rsidRDefault="00BC4E27" w:rsidP="00BC4E27">
            <w:pPr>
              <w:pStyle w:val="NoSpacing"/>
              <w:rPr>
                <w:sz w:val="24"/>
                <w:szCs w:val="24"/>
              </w:rPr>
            </w:pPr>
            <w:r w:rsidRPr="001D1A46">
              <w:rPr>
                <w:sz w:val="24"/>
                <w:szCs w:val="24"/>
              </w:rPr>
              <w:t>Request status don’t change to ‘Canceled’</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redirect to Request page.</w:t>
      </w:r>
    </w:p>
    <w:p w:rsidR="00BC4E27" w:rsidRPr="001D1A46" w:rsidRDefault="00BC4E27" w:rsidP="00BC4E27">
      <w:pPr>
        <w:pStyle w:val="NoSpacing"/>
        <w:rPr>
          <w:sz w:val="24"/>
          <w:szCs w:val="24"/>
        </w:rPr>
      </w:pPr>
      <w:r w:rsidRPr="001D1A46">
        <w:rPr>
          <w:sz w:val="24"/>
          <w:szCs w:val="24"/>
        </w:rPr>
        <w:tab/>
      </w:r>
      <w:r w:rsidRPr="001D1A46">
        <w:rPr>
          <w:sz w:val="24"/>
          <w:szCs w:val="24"/>
        </w:rPr>
        <w:tab/>
        <w:t>In Request page, click ‘Cancel’ icon of Request.</w:t>
      </w:r>
    </w:p>
    <w:p w:rsidR="00BC4E27" w:rsidRPr="001D1A46" w:rsidRDefault="00BC4E27" w:rsidP="00BC4E27">
      <w:pPr>
        <w:pStyle w:val="NoSpacing"/>
        <w:rPr>
          <w:sz w:val="24"/>
          <w:szCs w:val="24"/>
        </w:rPr>
      </w:pPr>
      <w:r w:rsidRPr="001D1A46">
        <w:rPr>
          <w:sz w:val="24"/>
          <w:szCs w:val="24"/>
        </w:rPr>
        <w:tab/>
      </w:r>
      <w:r w:rsidRPr="001D1A46">
        <w:rPr>
          <w:sz w:val="24"/>
          <w:szCs w:val="24"/>
        </w:rPr>
        <w:tab/>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Approve Order</w:t>
      </w:r>
    </w:p>
    <w:p w:rsidR="00BC4E27" w:rsidRPr="001D1A46" w:rsidRDefault="00BC4E27" w:rsidP="00BC4E27">
      <w:pPr>
        <w:pStyle w:val="NoSpacing"/>
        <w:ind w:left="1080"/>
        <w:rPr>
          <w:b/>
          <w:sz w:val="24"/>
          <w:szCs w:val="24"/>
        </w:rPr>
      </w:pPr>
      <w:r w:rsidRPr="001D1A46">
        <w:rPr>
          <w:b/>
          <w:sz w:val="24"/>
          <w:szCs w:val="24"/>
        </w:rPr>
        <w:lastRenderedPageBreak/>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approve order.</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rPr>
          <w:sz w:val="24"/>
          <w:szCs w:val="24"/>
        </w:rPr>
      </w:pPr>
      <w:r w:rsidRPr="001D1A46">
        <w:rPr>
          <w:sz w:val="24"/>
          <w:szCs w:val="24"/>
        </w:rPr>
        <w:tab/>
      </w:r>
      <w:r w:rsidRPr="001D1A46">
        <w:rPr>
          <w:sz w:val="24"/>
          <w:szCs w:val="24"/>
        </w:rPr>
        <w:tab/>
        <w:t>Due Date</w:t>
      </w:r>
    </w:p>
    <w:p w:rsidR="00BC4E27" w:rsidRPr="001D1A46" w:rsidRDefault="00BC4E27" w:rsidP="00BC4E27">
      <w:pPr>
        <w:pStyle w:val="NoSpacing"/>
        <w:rPr>
          <w:sz w:val="24"/>
          <w:szCs w:val="24"/>
        </w:rPr>
      </w:pPr>
      <w:r w:rsidRPr="001D1A46">
        <w:rPr>
          <w:sz w:val="24"/>
          <w:szCs w:val="24"/>
        </w:rPr>
        <w:tab/>
      </w:r>
      <w:r w:rsidRPr="001D1A46">
        <w:rPr>
          <w:sz w:val="24"/>
          <w:szCs w:val="24"/>
        </w:rPr>
        <w:tab/>
        <w:t>Fee</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Order was approved successfully</w:t>
            </w:r>
          </w:p>
        </w:tc>
        <w:tc>
          <w:tcPr>
            <w:tcW w:w="4140" w:type="dxa"/>
          </w:tcPr>
          <w:p w:rsidR="00BC4E27" w:rsidRPr="001D1A46" w:rsidRDefault="00BC4E27" w:rsidP="00BC4E27">
            <w:pPr>
              <w:pStyle w:val="NoSpacing"/>
              <w:rPr>
                <w:sz w:val="24"/>
                <w:szCs w:val="24"/>
              </w:rPr>
            </w:pPr>
            <w:r w:rsidRPr="001D1A46">
              <w:rPr>
                <w:sz w:val="24"/>
                <w:szCs w:val="24"/>
              </w:rPr>
              <w:t>Approve order unsuccessful</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b/>
          <w:sz w:val="24"/>
          <w:szCs w:val="24"/>
        </w:rPr>
        <w:tab/>
      </w:r>
      <w:r w:rsidRPr="001D1A46">
        <w:rPr>
          <w:b/>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redirect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‘Approve Request’ icon of ‘New’ status. System will redirect to ‘Approve Request’ page.</w:t>
      </w:r>
    </w:p>
    <w:p w:rsidR="00BC4E27" w:rsidRPr="001D1A46" w:rsidRDefault="00BC4E27" w:rsidP="00BC4E27">
      <w:pPr>
        <w:pStyle w:val="NoSpacing"/>
        <w:ind w:left="1080"/>
        <w:rPr>
          <w:sz w:val="24"/>
          <w:szCs w:val="24"/>
        </w:rPr>
      </w:pPr>
      <w:r>
        <w:rPr>
          <w:sz w:val="24"/>
          <w:szCs w:val="24"/>
        </w:rPr>
        <w:tab/>
      </w:r>
      <w:r w:rsidRPr="001D1A46">
        <w:rPr>
          <w:sz w:val="24"/>
          <w:szCs w:val="24"/>
        </w:rPr>
        <w:t>Input Due Date ’05/12/</w:t>
      </w:r>
      <w:r>
        <w:rPr>
          <w:sz w:val="24"/>
          <w:szCs w:val="24"/>
        </w:rPr>
        <w:t>2012’ and Fee ‘20000’ for Order</w:t>
      </w:r>
    </w:p>
    <w:p w:rsidR="00BC4E27" w:rsidRPr="001D1A46" w:rsidRDefault="00BC4E27" w:rsidP="00BC4E27">
      <w:pPr>
        <w:pStyle w:val="NoSpacing"/>
        <w:ind w:left="1080"/>
        <w:rPr>
          <w:sz w:val="24"/>
          <w:szCs w:val="24"/>
        </w:rPr>
      </w:pPr>
      <w:r>
        <w:rPr>
          <w:sz w:val="24"/>
          <w:szCs w:val="24"/>
        </w:rPr>
        <w:tab/>
      </w:r>
      <w:r w:rsidRPr="001D1A46">
        <w:rPr>
          <w:sz w:val="24"/>
          <w:szCs w:val="24"/>
        </w:rPr>
        <w:t>Click ‘Approve Order’ icon of Order.</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Item</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update item information.</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Item</w:t>
      </w:r>
    </w:p>
    <w:p w:rsidR="00BC4E27" w:rsidRPr="001D1A46" w:rsidRDefault="00BC4E27" w:rsidP="00BC4E27">
      <w:pPr>
        <w:pStyle w:val="NoSpacing"/>
        <w:rPr>
          <w:sz w:val="24"/>
          <w:szCs w:val="24"/>
        </w:rPr>
      </w:pPr>
      <w:r w:rsidRPr="001D1A46">
        <w:rPr>
          <w:sz w:val="24"/>
          <w:szCs w:val="24"/>
        </w:rPr>
        <w:tab/>
      </w:r>
      <w:r w:rsidRPr="001D1A46">
        <w:rPr>
          <w:sz w:val="24"/>
          <w:szCs w:val="24"/>
        </w:rPr>
        <w:tab/>
        <w:t>Quantity</w:t>
      </w:r>
    </w:p>
    <w:p w:rsidR="00BC4E27" w:rsidRPr="001D1A46" w:rsidRDefault="00BC4E27" w:rsidP="00BC4E27">
      <w:pPr>
        <w:pStyle w:val="NoSpacing"/>
        <w:rPr>
          <w:sz w:val="24"/>
          <w:szCs w:val="24"/>
        </w:rPr>
      </w:pPr>
      <w:r w:rsidRPr="001D1A46">
        <w:rPr>
          <w:sz w:val="24"/>
          <w:szCs w:val="24"/>
        </w:rPr>
        <w:tab/>
      </w:r>
      <w:r w:rsidRPr="001D1A46">
        <w:rPr>
          <w:sz w:val="24"/>
          <w:szCs w:val="24"/>
        </w:rPr>
        <w:tab/>
        <w:t>Fragile</w:t>
      </w:r>
    </w:p>
    <w:p w:rsidR="00BC4E27" w:rsidRPr="001D1A46" w:rsidRDefault="00BC4E27" w:rsidP="00BC4E27">
      <w:pPr>
        <w:pStyle w:val="NoSpacing"/>
        <w:rPr>
          <w:sz w:val="24"/>
          <w:szCs w:val="24"/>
        </w:rPr>
      </w:pPr>
      <w:r w:rsidRPr="001D1A46">
        <w:rPr>
          <w:sz w:val="24"/>
          <w:szCs w:val="24"/>
        </w:rPr>
        <w:tab/>
      </w:r>
      <w:r w:rsidRPr="001D1A46">
        <w:rPr>
          <w:sz w:val="24"/>
          <w:szCs w:val="24"/>
        </w:rPr>
        <w:tab/>
        <w:t>High Value</w:t>
      </w:r>
    </w:p>
    <w:p w:rsidR="00BC4E27" w:rsidRPr="001D1A46" w:rsidRDefault="00BC4E27" w:rsidP="00BC4E27">
      <w:pPr>
        <w:pStyle w:val="NoSpacing"/>
        <w:rPr>
          <w:sz w:val="24"/>
          <w:szCs w:val="24"/>
        </w:rPr>
      </w:pPr>
      <w:r w:rsidRPr="001D1A46">
        <w:rPr>
          <w:sz w:val="24"/>
          <w:szCs w:val="24"/>
        </w:rPr>
        <w:tab/>
      </w:r>
      <w:r w:rsidRPr="001D1A46">
        <w:rPr>
          <w:sz w:val="24"/>
          <w:szCs w:val="24"/>
        </w:rPr>
        <w:tab/>
        <w:t>Size</w:t>
      </w:r>
    </w:p>
    <w:p w:rsidR="00BC4E27" w:rsidRPr="001D1A46" w:rsidRDefault="00BC4E27" w:rsidP="00BC4E27">
      <w:pPr>
        <w:pStyle w:val="NoSpacing"/>
        <w:rPr>
          <w:sz w:val="24"/>
          <w:szCs w:val="24"/>
        </w:rPr>
      </w:pPr>
      <w:r w:rsidRPr="001D1A46">
        <w:rPr>
          <w:sz w:val="24"/>
          <w:szCs w:val="24"/>
        </w:rPr>
        <w:tab/>
      </w:r>
      <w:r w:rsidRPr="001D1A46">
        <w:rPr>
          <w:sz w:val="24"/>
          <w:szCs w:val="24"/>
        </w:rPr>
        <w:tab/>
        <w:t>Weight</w:t>
      </w:r>
    </w:p>
    <w:p w:rsidR="00BC4E27" w:rsidRPr="001D1A46" w:rsidRDefault="00BC4E27" w:rsidP="00BC4E27">
      <w:pPr>
        <w:pStyle w:val="NoSpacing"/>
        <w:rPr>
          <w:sz w:val="24"/>
          <w:szCs w:val="24"/>
        </w:rPr>
      </w:pPr>
      <w:r w:rsidRPr="001D1A46">
        <w:rPr>
          <w:sz w:val="24"/>
          <w:szCs w:val="24"/>
        </w:rPr>
        <w:tab/>
      </w:r>
      <w:r w:rsidRPr="001D1A46">
        <w:rPr>
          <w:sz w:val="24"/>
          <w:szCs w:val="24"/>
        </w:rPr>
        <w:tab/>
        <w:t>Note</w:t>
      </w:r>
    </w:p>
    <w:p w:rsidR="00BC4E27" w:rsidRPr="001D1A46" w:rsidRDefault="00BC4E27" w:rsidP="00BC4E27">
      <w:pPr>
        <w:pStyle w:val="NoSpacing"/>
        <w:rPr>
          <w:b/>
          <w:sz w:val="24"/>
          <w:szCs w:val="24"/>
        </w:rPr>
      </w:pPr>
      <w:r>
        <w:rPr>
          <w:sz w:val="24"/>
          <w:szCs w:val="24"/>
        </w:rPr>
        <w:tab/>
        <w:t xml:space="preserve">      </w:t>
      </w: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Updated Item information is displayed in Item list</w:t>
            </w:r>
          </w:p>
        </w:tc>
        <w:tc>
          <w:tcPr>
            <w:tcW w:w="414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Item information is not updated</w:t>
            </w:r>
          </w:p>
        </w:tc>
      </w:tr>
    </w:tbl>
    <w:p w:rsidR="00BC4E27" w:rsidRDefault="00BC4E27" w:rsidP="00BC4E27">
      <w:pPr>
        <w:pStyle w:val="NoSpacing"/>
        <w:ind w:left="1080"/>
        <w:rPr>
          <w:sz w:val="24"/>
          <w:szCs w:val="24"/>
        </w:rPr>
      </w:pPr>
    </w:p>
    <w:p w:rsidR="00BC4E27" w:rsidRPr="00F966DB" w:rsidRDefault="00BC4E27" w:rsidP="00BC4E27">
      <w:pPr>
        <w:pStyle w:val="NoSpacing"/>
        <w:ind w:left="1080"/>
        <w:rPr>
          <w:b/>
          <w:sz w:val="24"/>
          <w:szCs w:val="24"/>
        </w:rPr>
      </w:pPr>
      <w:r w:rsidRPr="00F966DB">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Pr>
          <w:sz w:val="24"/>
          <w:szCs w:val="24"/>
        </w:rPr>
        <w:tab/>
      </w:r>
      <w:r w:rsidRPr="001D1A46">
        <w:rPr>
          <w:sz w:val="24"/>
          <w:szCs w:val="24"/>
        </w:rPr>
        <w:t>Click ‘Edit’ icon of Item.</w:t>
      </w:r>
    </w:p>
    <w:p w:rsidR="00BC4E27" w:rsidRPr="001D1A46" w:rsidRDefault="00BC4E27" w:rsidP="00BC4E27">
      <w:pPr>
        <w:pStyle w:val="NoSpacing"/>
        <w:ind w:left="1080"/>
        <w:rPr>
          <w:sz w:val="24"/>
          <w:szCs w:val="24"/>
        </w:rPr>
      </w:pPr>
      <w:r>
        <w:rPr>
          <w:sz w:val="24"/>
          <w:szCs w:val="24"/>
        </w:rPr>
        <w:tab/>
      </w:r>
      <w:r w:rsidRPr="001D1A46">
        <w:rPr>
          <w:sz w:val="24"/>
          <w:szCs w:val="24"/>
        </w:rPr>
        <w:t>Change Item from ‘Chuột quang’ to ‘Chuột thường’.</w:t>
      </w:r>
    </w:p>
    <w:p w:rsidR="00BC4E27" w:rsidRDefault="00BC4E27" w:rsidP="00BC4E27">
      <w:pPr>
        <w:pStyle w:val="NoSpacing"/>
        <w:ind w:left="1080"/>
        <w:rPr>
          <w:sz w:val="24"/>
          <w:szCs w:val="24"/>
        </w:rPr>
      </w:pPr>
      <w:r>
        <w:rPr>
          <w:sz w:val="24"/>
          <w:szCs w:val="24"/>
        </w:rPr>
        <w:tab/>
      </w:r>
      <w:r w:rsidRPr="001D1A46">
        <w:rPr>
          <w:sz w:val="24"/>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Cancel Item</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delete item.</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N/A</w:t>
      </w:r>
    </w:p>
    <w:p w:rsidR="00BC4E27" w:rsidRPr="001D1A46" w:rsidRDefault="00BC4E27" w:rsidP="00BC4E27">
      <w:pPr>
        <w:pStyle w:val="NoSpacing"/>
        <w:ind w:left="1080"/>
        <w:rPr>
          <w:b/>
          <w:sz w:val="24"/>
          <w:szCs w:val="24"/>
        </w:rPr>
      </w:pPr>
      <w:r w:rsidRPr="001D1A46">
        <w:rPr>
          <w:b/>
          <w:sz w:val="24"/>
          <w:szCs w:val="24"/>
        </w:rPr>
        <w:lastRenderedPageBreak/>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Confirmation dialog with message ‘Are you sure to cancel/delete this item’</w:t>
            </w:r>
          </w:p>
          <w:p w:rsidR="00BC4E27" w:rsidRPr="001D1A46" w:rsidRDefault="00BC4E27" w:rsidP="00BC4E27">
            <w:pPr>
              <w:pStyle w:val="NoSpacing"/>
              <w:rPr>
                <w:sz w:val="24"/>
                <w:szCs w:val="24"/>
              </w:rPr>
            </w:pPr>
            <w:r w:rsidRPr="001D1A46">
              <w:rPr>
                <w:sz w:val="24"/>
                <w:szCs w:val="24"/>
              </w:rPr>
              <w:t>Item is deleted from Item list</w:t>
            </w:r>
          </w:p>
        </w:tc>
        <w:tc>
          <w:tcPr>
            <w:tcW w:w="4140" w:type="dxa"/>
          </w:tcPr>
          <w:p w:rsidR="00BC4E27" w:rsidRPr="001D1A46" w:rsidRDefault="00BC4E27" w:rsidP="00BC4E27">
            <w:pPr>
              <w:pStyle w:val="NoSpacing"/>
              <w:rPr>
                <w:sz w:val="24"/>
                <w:szCs w:val="24"/>
              </w:rPr>
            </w:pPr>
            <w:r w:rsidRPr="001D1A46">
              <w:rPr>
                <w:sz w:val="24"/>
                <w:szCs w:val="24"/>
              </w:rPr>
              <w:t>Deleted Item is still displayed in Item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 xml:space="preserve">Logged in with ‘Office Staff’ </w:t>
      </w:r>
      <w:r>
        <w:rPr>
          <w:sz w:val="24"/>
          <w:szCs w:val="24"/>
        </w:rPr>
        <w:t>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Pr>
          <w:sz w:val="24"/>
          <w:szCs w:val="24"/>
        </w:rPr>
        <w:tab/>
      </w:r>
      <w:r w:rsidRPr="001D1A46">
        <w:rPr>
          <w:sz w:val="24"/>
          <w:szCs w:val="24"/>
        </w:rPr>
        <w:t>Click ‘Delete’ icon of Item.</w:t>
      </w:r>
      <w:r w:rsidRPr="001D1A46">
        <w:rPr>
          <w:sz w:val="24"/>
          <w:szCs w:val="24"/>
        </w:rPr>
        <w:tab/>
      </w:r>
      <w:r w:rsidRPr="001D1A46">
        <w:rPr>
          <w:sz w:val="24"/>
          <w:szCs w:val="24"/>
        </w:rPr>
        <w:tab/>
      </w:r>
    </w:p>
    <w:p w:rsidR="00BC4E27" w:rsidRDefault="00BC4E27" w:rsidP="00BC4E27">
      <w:pPr>
        <w:pStyle w:val="ListParagraph"/>
        <w:ind w:left="1080"/>
        <w:rPr>
          <w:szCs w:val="24"/>
        </w:rPr>
      </w:pPr>
      <w:r>
        <w:rPr>
          <w:szCs w:val="24"/>
        </w:rPr>
        <w:tab/>
      </w:r>
      <w:r w:rsidRPr="001D1A46">
        <w:rPr>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 xml:space="preserve">Case – Reject Request </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reject request.</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N/A</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Confirmation dialog with message ‘Reject this request’</w:t>
            </w:r>
          </w:p>
          <w:p w:rsidR="00BC4E27" w:rsidRPr="001D1A46" w:rsidRDefault="00BC4E27" w:rsidP="00BC4E27">
            <w:pPr>
              <w:pStyle w:val="NoSpacing"/>
              <w:rPr>
                <w:sz w:val="24"/>
                <w:szCs w:val="24"/>
              </w:rPr>
            </w:pPr>
            <w:r w:rsidRPr="001D1A46">
              <w:rPr>
                <w:sz w:val="24"/>
                <w:szCs w:val="24"/>
              </w:rPr>
              <w:t>Request status change to ‘Draft’</w:t>
            </w:r>
          </w:p>
          <w:p w:rsidR="00BC4E27" w:rsidRPr="001D1A46" w:rsidRDefault="00BC4E27" w:rsidP="00BC4E27">
            <w:pPr>
              <w:pStyle w:val="NoSpacing"/>
              <w:rPr>
                <w:sz w:val="24"/>
                <w:szCs w:val="24"/>
              </w:rPr>
            </w:pPr>
            <w:r w:rsidRPr="001D1A46">
              <w:rPr>
                <w:sz w:val="24"/>
                <w:szCs w:val="24"/>
              </w:rPr>
              <w:t>Order status change to ‘Draft’</w:t>
            </w:r>
          </w:p>
        </w:tc>
        <w:tc>
          <w:tcPr>
            <w:tcW w:w="4140" w:type="dxa"/>
          </w:tcPr>
          <w:p w:rsidR="00BC4E27" w:rsidRPr="001D1A46" w:rsidRDefault="00BC4E27" w:rsidP="00BC4E27">
            <w:pPr>
              <w:pStyle w:val="NoSpacing"/>
              <w:rPr>
                <w:sz w:val="24"/>
                <w:szCs w:val="24"/>
              </w:rPr>
            </w:pPr>
            <w:r w:rsidRPr="001D1A46">
              <w:rPr>
                <w:sz w:val="24"/>
                <w:szCs w:val="24"/>
              </w:rPr>
              <w:t>Request status don’t change to ‘Draft’</w:t>
            </w:r>
          </w:p>
          <w:p w:rsidR="00BC4E27" w:rsidRPr="001D1A46" w:rsidRDefault="00BC4E27" w:rsidP="00BC4E27">
            <w:pPr>
              <w:pStyle w:val="NoSpacing"/>
              <w:rPr>
                <w:sz w:val="24"/>
                <w:szCs w:val="24"/>
              </w:rPr>
            </w:pPr>
            <w:r w:rsidRPr="001D1A46">
              <w:rPr>
                <w:sz w:val="24"/>
                <w:szCs w:val="24"/>
              </w:rPr>
              <w:t>Order status don’t change to ‘Draft’</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w:t>
      </w:r>
      <w:r>
        <w:rPr>
          <w:sz w:val="24"/>
          <w:szCs w:val="24"/>
        </w:rPr>
        <w:t xml:space="preserve">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redirect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‘Approve Request’ icon of ‘New’ status. System will redirect to ‘Approve Request’ page.</w:t>
      </w:r>
    </w:p>
    <w:p w:rsidR="00BC4E27" w:rsidRPr="001D1A46" w:rsidRDefault="00BC4E27" w:rsidP="00BC4E27">
      <w:pPr>
        <w:pStyle w:val="NoSpacing"/>
        <w:ind w:left="1080"/>
        <w:rPr>
          <w:sz w:val="24"/>
          <w:szCs w:val="24"/>
        </w:rPr>
      </w:pPr>
      <w:r>
        <w:rPr>
          <w:sz w:val="24"/>
          <w:szCs w:val="24"/>
        </w:rPr>
        <w:tab/>
      </w:r>
      <w:r w:rsidRPr="001D1A46">
        <w:rPr>
          <w:sz w:val="24"/>
          <w:szCs w:val="24"/>
        </w:rPr>
        <w:t>Click ‘Disapprove order’ icon of Order and click ‘OK’ button on message box.</w:t>
      </w:r>
    </w:p>
    <w:p w:rsidR="00BC4E27" w:rsidRPr="001D1A46" w:rsidRDefault="00BC4E27" w:rsidP="00BC4E27">
      <w:pPr>
        <w:pStyle w:val="NoSpacing"/>
        <w:ind w:left="1080"/>
        <w:rPr>
          <w:sz w:val="24"/>
          <w:szCs w:val="24"/>
        </w:rPr>
      </w:pPr>
      <w:r>
        <w:rPr>
          <w:sz w:val="24"/>
          <w:szCs w:val="24"/>
        </w:rPr>
        <w:tab/>
      </w:r>
      <w:r w:rsidRPr="001D1A46">
        <w:rPr>
          <w:sz w:val="24"/>
          <w:szCs w:val="24"/>
        </w:rPr>
        <w:t>Click ‘Reject Request’ button.</w:t>
      </w:r>
    </w:p>
    <w:p w:rsidR="00BC4E27" w:rsidRPr="001D1A46" w:rsidRDefault="00BC4E27" w:rsidP="00BC4E27">
      <w:pPr>
        <w:pStyle w:val="NoSpacing"/>
        <w:ind w:left="1080"/>
        <w:rPr>
          <w:sz w:val="24"/>
          <w:szCs w:val="24"/>
        </w:rPr>
      </w:pPr>
      <w:r>
        <w:rPr>
          <w:sz w:val="24"/>
          <w:szCs w:val="24"/>
        </w:rPr>
        <w:tab/>
      </w:r>
      <w:r w:rsidRPr="001D1A46">
        <w:rPr>
          <w:sz w:val="24"/>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Reject Order</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reject order.</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ind w:left="1080"/>
        <w:rPr>
          <w:sz w:val="24"/>
          <w:szCs w:val="24"/>
        </w:rPr>
      </w:pPr>
      <w:r w:rsidRPr="001D1A46">
        <w:rPr>
          <w:sz w:val="24"/>
          <w:szCs w:val="24"/>
        </w:rPr>
        <w:tab/>
        <w:t>N/A</w:t>
      </w:r>
    </w:p>
    <w:p w:rsidR="00BC4E27" w:rsidRPr="001D1A46" w:rsidRDefault="00BC4E27" w:rsidP="00BC4E27">
      <w:pPr>
        <w:pStyle w:val="NoSpacing"/>
        <w:ind w:left="1080"/>
        <w:rPr>
          <w:sz w:val="24"/>
          <w:szCs w:val="24"/>
        </w:rPr>
      </w:pPr>
      <w:r w:rsidRPr="001D1A46">
        <w:rPr>
          <w:b/>
          <w:sz w:val="24"/>
          <w:szCs w:val="24"/>
        </w:rPr>
        <w:t>Expected Output &amp; Pass/Fail criteria</w:t>
      </w:r>
      <w:r w:rsidRPr="001D1A46">
        <w:rPr>
          <w:sz w:val="24"/>
          <w:szCs w:val="24"/>
        </w:rPr>
        <w:tab/>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Confirmation dialog with message ‘Disapprove this order’</w:t>
            </w:r>
          </w:p>
          <w:p w:rsidR="00BC4E27" w:rsidRPr="001D1A46" w:rsidRDefault="00BC4E27" w:rsidP="00BC4E27">
            <w:pPr>
              <w:pStyle w:val="NoSpacing"/>
              <w:rPr>
                <w:sz w:val="24"/>
                <w:szCs w:val="24"/>
              </w:rPr>
            </w:pPr>
            <w:r w:rsidRPr="001D1A46">
              <w:rPr>
                <w:sz w:val="24"/>
                <w:szCs w:val="24"/>
              </w:rPr>
              <w:t>Order status change to ‘Rejected’</w:t>
            </w:r>
          </w:p>
        </w:tc>
        <w:tc>
          <w:tcPr>
            <w:tcW w:w="4140" w:type="dxa"/>
          </w:tcPr>
          <w:p w:rsidR="00BC4E27" w:rsidRPr="001D1A46" w:rsidRDefault="00BC4E27" w:rsidP="00BC4E27">
            <w:pPr>
              <w:pStyle w:val="NoSpacing"/>
              <w:rPr>
                <w:sz w:val="24"/>
                <w:szCs w:val="24"/>
              </w:rPr>
            </w:pPr>
            <w:r w:rsidRPr="001D1A46">
              <w:rPr>
                <w:sz w:val="24"/>
                <w:szCs w:val="24"/>
              </w:rPr>
              <w:t>Order status don’t change to ‘Rejected’</w:t>
            </w:r>
          </w:p>
        </w:tc>
      </w:tr>
    </w:tbl>
    <w:p w:rsidR="00BC4E27" w:rsidRPr="001D1A46"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lastRenderedPageBreak/>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sidRPr="001D1A46">
        <w:rPr>
          <w:sz w:val="24"/>
          <w:szCs w:val="24"/>
        </w:rPr>
        <w:tab/>
        <w:t>Click ‘Request’ button. System will redirect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‘Approve Request’ icon of ‘New’ status. System will redirect to ‘Approve Request’ page.</w:t>
      </w:r>
    </w:p>
    <w:p w:rsidR="00BC4E27" w:rsidRPr="001D1A46" w:rsidRDefault="00BC4E27" w:rsidP="00BC4E27">
      <w:pPr>
        <w:pStyle w:val="NoSpacing"/>
        <w:ind w:left="1080"/>
        <w:rPr>
          <w:sz w:val="24"/>
          <w:szCs w:val="24"/>
        </w:rPr>
      </w:pPr>
      <w:r w:rsidRPr="001D1A46">
        <w:rPr>
          <w:sz w:val="24"/>
          <w:szCs w:val="24"/>
        </w:rPr>
        <w:tab/>
        <w:t>Click ‘Disapprove order’ icon of Order.</w:t>
      </w:r>
    </w:p>
    <w:p w:rsidR="00BC4E27" w:rsidRPr="001D1A46" w:rsidRDefault="00BC4E27" w:rsidP="00BC4E27">
      <w:pPr>
        <w:pStyle w:val="NoSpacing"/>
        <w:rPr>
          <w:sz w:val="24"/>
          <w:szCs w:val="24"/>
        </w:rPr>
      </w:pPr>
      <w:r w:rsidRPr="001D1A46">
        <w:rPr>
          <w:sz w:val="24"/>
          <w:szCs w:val="24"/>
        </w:rPr>
        <w:tab/>
      </w:r>
      <w:r w:rsidRPr="001D1A46">
        <w:rPr>
          <w:sz w:val="24"/>
          <w:szCs w:val="24"/>
        </w:rPr>
        <w:tab/>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Filter Orders</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filter orders.</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rPr>
          <w:sz w:val="24"/>
          <w:szCs w:val="24"/>
        </w:rPr>
      </w:pPr>
      <w:r w:rsidRPr="001D1A46">
        <w:rPr>
          <w:sz w:val="24"/>
          <w:szCs w:val="24"/>
        </w:rPr>
        <w:tab/>
      </w:r>
      <w:r w:rsidRPr="001D1A46">
        <w:rPr>
          <w:sz w:val="24"/>
          <w:szCs w:val="24"/>
        </w:rPr>
        <w:tab/>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Orders that have status or requested date will show in order table when filter</w:t>
            </w:r>
          </w:p>
        </w:tc>
        <w:tc>
          <w:tcPr>
            <w:tcW w:w="4140" w:type="dxa"/>
          </w:tcPr>
          <w:p w:rsidR="00BC4E27" w:rsidRPr="001D1A46" w:rsidRDefault="00BC4E27" w:rsidP="00BC4E27">
            <w:pPr>
              <w:pStyle w:val="NoSpacing"/>
              <w:rPr>
                <w:sz w:val="24"/>
                <w:szCs w:val="24"/>
              </w:rPr>
            </w:pPr>
            <w:r w:rsidRPr="001D1A46">
              <w:rPr>
                <w:sz w:val="24"/>
                <w:szCs w:val="24"/>
              </w:rPr>
              <w:t>Orders is not corresponding  to search data</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“Order” button. System will redirect to Order page.</w:t>
      </w:r>
    </w:p>
    <w:p w:rsidR="00BC4E27" w:rsidRPr="001D1A46" w:rsidRDefault="00BC4E27" w:rsidP="00BC4E27">
      <w:pPr>
        <w:pStyle w:val="NoSpacing"/>
        <w:ind w:left="1080"/>
        <w:rPr>
          <w:sz w:val="24"/>
          <w:szCs w:val="24"/>
        </w:rPr>
      </w:pPr>
      <w:r>
        <w:rPr>
          <w:sz w:val="24"/>
          <w:szCs w:val="24"/>
        </w:rPr>
        <w:tab/>
      </w:r>
      <w:r w:rsidRPr="001D1A46">
        <w:rPr>
          <w:sz w:val="24"/>
          <w:szCs w:val="24"/>
        </w:rPr>
        <w:t>In Order page, choose order status ‘New’ or requested date from ‘10/10/2012’ to ‘03/12/2012’.</w:t>
      </w:r>
    </w:p>
    <w:p w:rsidR="00BC4E27" w:rsidRPr="001D1A46" w:rsidRDefault="00BC4E27" w:rsidP="00BC4E27">
      <w:pPr>
        <w:pStyle w:val="NoSpacing"/>
        <w:ind w:left="1080"/>
        <w:rPr>
          <w:sz w:val="24"/>
          <w:szCs w:val="24"/>
        </w:rPr>
      </w:pPr>
      <w:r w:rsidRPr="001D1A46">
        <w:rPr>
          <w:sz w:val="24"/>
          <w:szCs w:val="24"/>
        </w:rPr>
        <w:tab/>
        <w:t>Click ‘Filter’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View Order Detail</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view order information.</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Go to ‘Order Details’ page with all order, item information of that order</w:t>
            </w:r>
          </w:p>
        </w:tc>
        <w:tc>
          <w:tcPr>
            <w:tcW w:w="4140" w:type="dxa"/>
          </w:tcPr>
          <w:p w:rsidR="00BC4E27" w:rsidRPr="001D1A46" w:rsidRDefault="00BC4E27" w:rsidP="00BC4E27">
            <w:pPr>
              <w:pStyle w:val="NoSpacing"/>
              <w:rPr>
                <w:sz w:val="24"/>
                <w:szCs w:val="24"/>
              </w:rPr>
            </w:pPr>
            <w:r w:rsidRPr="001D1A46">
              <w:rPr>
                <w:sz w:val="24"/>
                <w:szCs w:val="24"/>
              </w:rPr>
              <w:t>Cannot go to ‘Order Details’ page</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“Order” button. System will redirect to Order page.</w:t>
      </w:r>
    </w:p>
    <w:p w:rsidR="00BC4E27" w:rsidRPr="001D1A46" w:rsidRDefault="00BC4E27" w:rsidP="00BC4E27">
      <w:pPr>
        <w:pStyle w:val="NoSpacing"/>
        <w:rPr>
          <w:sz w:val="24"/>
          <w:szCs w:val="24"/>
        </w:rPr>
      </w:pPr>
      <w:r w:rsidRPr="001D1A46">
        <w:rPr>
          <w:sz w:val="24"/>
          <w:szCs w:val="24"/>
        </w:rPr>
        <w:tab/>
      </w:r>
      <w:r w:rsidRPr="001D1A46">
        <w:rPr>
          <w:sz w:val="24"/>
          <w:szCs w:val="24"/>
        </w:rPr>
        <w:tab/>
        <w:t>In Order page, click ‘View’ icon of Order.</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Cancel Order</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delete order.</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lastRenderedPageBreak/>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Confirmation dialog with message ‘Are you sure to cancel/delete this order’</w:t>
            </w:r>
          </w:p>
          <w:p w:rsidR="00BC4E27" w:rsidRPr="001D1A46" w:rsidRDefault="00BC4E27" w:rsidP="00BC4E27">
            <w:pPr>
              <w:pStyle w:val="NoSpacing"/>
              <w:rPr>
                <w:sz w:val="24"/>
                <w:szCs w:val="24"/>
              </w:rPr>
            </w:pPr>
            <w:r w:rsidRPr="001D1A46">
              <w:rPr>
                <w:sz w:val="24"/>
                <w:szCs w:val="24"/>
              </w:rPr>
              <w:t>Order is deleted from Order list</w:t>
            </w:r>
          </w:p>
        </w:tc>
        <w:tc>
          <w:tcPr>
            <w:tcW w:w="4140" w:type="dxa"/>
          </w:tcPr>
          <w:p w:rsidR="00BC4E27" w:rsidRPr="001D1A46" w:rsidRDefault="00BC4E27" w:rsidP="00BC4E27">
            <w:pPr>
              <w:pStyle w:val="NoSpacing"/>
              <w:rPr>
                <w:sz w:val="24"/>
                <w:szCs w:val="24"/>
              </w:rPr>
            </w:pPr>
            <w:r w:rsidRPr="001D1A46">
              <w:rPr>
                <w:sz w:val="24"/>
                <w:szCs w:val="24"/>
              </w:rPr>
              <w:t>Deleted Order is still displayed in Order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sidRPr="001D1A46">
        <w:rPr>
          <w:sz w:val="24"/>
          <w:szCs w:val="24"/>
        </w:rPr>
        <w:tab/>
        <w:t>Click ‘Cancel Order’ icon of Order.</w:t>
      </w:r>
      <w:r w:rsidRPr="001D1A46">
        <w:rPr>
          <w:sz w:val="24"/>
          <w:szCs w:val="24"/>
        </w:rPr>
        <w:tab/>
      </w:r>
      <w:r w:rsidRPr="001D1A46">
        <w:rPr>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Mark as Returned</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mark as returned for order.</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Order status change to ‘Returned’</w:t>
            </w:r>
          </w:p>
        </w:tc>
        <w:tc>
          <w:tcPr>
            <w:tcW w:w="4140" w:type="dxa"/>
          </w:tcPr>
          <w:p w:rsidR="00BC4E27" w:rsidRPr="001D1A46" w:rsidRDefault="00BC4E27" w:rsidP="00BC4E27">
            <w:pPr>
              <w:pStyle w:val="NoSpacing"/>
              <w:rPr>
                <w:sz w:val="24"/>
                <w:szCs w:val="24"/>
              </w:rPr>
            </w:pPr>
            <w:r w:rsidRPr="001D1A46">
              <w:rPr>
                <w:sz w:val="24"/>
                <w:szCs w:val="24"/>
              </w:rPr>
              <w:t>Order status don’t change to ‘Returned’</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“Order” button. System will redirect to Order page.</w:t>
      </w:r>
    </w:p>
    <w:p w:rsidR="00BC4E27" w:rsidRPr="001D1A46" w:rsidRDefault="00BC4E27" w:rsidP="00BC4E27">
      <w:pPr>
        <w:pStyle w:val="NoSpacing"/>
        <w:ind w:left="1080"/>
        <w:rPr>
          <w:sz w:val="24"/>
          <w:szCs w:val="24"/>
        </w:rPr>
      </w:pPr>
      <w:r>
        <w:rPr>
          <w:sz w:val="24"/>
          <w:szCs w:val="24"/>
        </w:rPr>
        <w:tab/>
      </w:r>
      <w:r w:rsidRPr="001D1A46">
        <w:rPr>
          <w:sz w:val="24"/>
          <w:szCs w:val="24"/>
        </w:rPr>
        <w:t xml:space="preserve">In Order page, click ‘Mark as </w:t>
      </w:r>
      <w:proofErr w:type="gramStart"/>
      <w:r w:rsidRPr="001D1A46">
        <w:rPr>
          <w:sz w:val="24"/>
          <w:szCs w:val="24"/>
        </w:rPr>
        <w:t>Returned</w:t>
      </w:r>
      <w:proofErr w:type="gramEnd"/>
      <w:r w:rsidRPr="001D1A46">
        <w:rPr>
          <w:sz w:val="24"/>
          <w:szCs w:val="24"/>
        </w:rPr>
        <w:t>’ icon of ‘To Be Returned’ status.</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Customer</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sidRPr="001D1A46">
        <w:rPr>
          <w:b/>
          <w:sz w:val="24"/>
          <w:szCs w:val="24"/>
        </w:rPr>
        <w:tab/>
      </w:r>
      <w:r w:rsidRPr="001D1A46">
        <w:rPr>
          <w:sz w:val="24"/>
          <w:szCs w:val="24"/>
        </w:rPr>
        <w:t>Check whether office staff can create new customer.</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rPr>
          <w:sz w:val="24"/>
          <w:szCs w:val="24"/>
        </w:rPr>
      </w:pPr>
      <w:r w:rsidRPr="001D1A46">
        <w:rPr>
          <w:b/>
          <w:sz w:val="24"/>
          <w:szCs w:val="24"/>
        </w:rPr>
        <w:tab/>
      </w:r>
      <w:r w:rsidRPr="001D1A46">
        <w:rPr>
          <w:b/>
          <w:sz w:val="24"/>
          <w:szCs w:val="24"/>
        </w:rPr>
        <w:tab/>
      </w:r>
      <w:r w:rsidRPr="001D1A46">
        <w:rPr>
          <w:sz w:val="24"/>
          <w:szCs w:val="24"/>
        </w:rPr>
        <w:t>Company Name</w:t>
      </w:r>
    </w:p>
    <w:p w:rsidR="00BC4E27" w:rsidRPr="001D1A46" w:rsidRDefault="00BC4E27" w:rsidP="00BC4E27">
      <w:pPr>
        <w:pStyle w:val="NoSpacing"/>
        <w:rPr>
          <w:sz w:val="24"/>
          <w:szCs w:val="24"/>
        </w:rPr>
      </w:pPr>
      <w:r w:rsidRPr="001D1A46">
        <w:rPr>
          <w:sz w:val="24"/>
          <w:szCs w:val="24"/>
        </w:rPr>
        <w:tab/>
      </w:r>
      <w:r w:rsidRPr="001D1A46">
        <w:rPr>
          <w:sz w:val="24"/>
          <w:szCs w:val="24"/>
        </w:rPr>
        <w:tab/>
        <w:t>Display Name</w:t>
      </w:r>
    </w:p>
    <w:p w:rsidR="00BC4E27" w:rsidRPr="001D1A46" w:rsidRDefault="00BC4E27" w:rsidP="00BC4E27">
      <w:pPr>
        <w:pStyle w:val="NoSpacing"/>
        <w:rPr>
          <w:sz w:val="24"/>
          <w:szCs w:val="24"/>
        </w:rPr>
      </w:pPr>
      <w:r w:rsidRPr="001D1A46">
        <w:rPr>
          <w:sz w:val="24"/>
          <w:szCs w:val="24"/>
        </w:rPr>
        <w:tab/>
      </w:r>
      <w:r w:rsidRPr="001D1A46">
        <w:rPr>
          <w:sz w:val="24"/>
          <w:szCs w:val="24"/>
        </w:rPr>
        <w:tab/>
        <w:t>Phone Number</w:t>
      </w:r>
    </w:p>
    <w:p w:rsidR="00BC4E27" w:rsidRPr="001D1A46" w:rsidRDefault="00BC4E27" w:rsidP="00BC4E27">
      <w:pPr>
        <w:pStyle w:val="NoSpacing"/>
        <w:rPr>
          <w:sz w:val="24"/>
          <w:szCs w:val="24"/>
        </w:rPr>
      </w:pPr>
      <w:r w:rsidRPr="001D1A46">
        <w:rPr>
          <w:sz w:val="24"/>
          <w:szCs w:val="24"/>
        </w:rPr>
        <w:tab/>
      </w:r>
      <w:r w:rsidRPr="001D1A46">
        <w:rPr>
          <w:sz w:val="24"/>
          <w:szCs w:val="24"/>
        </w:rPr>
        <w:tab/>
        <w:t>Current Contract Code</w:t>
      </w:r>
    </w:p>
    <w:p w:rsidR="00BC4E27" w:rsidRPr="001D1A46" w:rsidRDefault="00BC4E27" w:rsidP="00BC4E27">
      <w:pPr>
        <w:pStyle w:val="NoSpacing"/>
        <w:rPr>
          <w:sz w:val="24"/>
          <w:szCs w:val="24"/>
        </w:rPr>
      </w:pPr>
      <w:r w:rsidRPr="001D1A46">
        <w:rPr>
          <w:sz w:val="24"/>
          <w:szCs w:val="24"/>
        </w:rPr>
        <w:tab/>
      </w:r>
      <w:r w:rsidRPr="001D1A46">
        <w:rPr>
          <w:sz w:val="24"/>
          <w:szCs w:val="24"/>
        </w:rPr>
        <w:tab/>
        <w:t>Note</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Added Customer is displayed in Customer list</w:t>
            </w:r>
          </w:p>
        </w:tc>
        <w:tc>
          <w:tcPr>
            <w:tcW w:w="414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customer is not added to Customer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 xml:space="preserve">Logged in with ‘Office Staff’ </w:t>
      </w:r>
      <w:r>
        <w:rPr>
          <w:sz w:val="24"/>
          <w:szCs w:val="24"/>
        </w:rPr>
        <w:t>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“Customer” button. System will redirect to Customer page.</w:t>
      </w:r>
    </w:p>
    <w:p w:rsidR="00BC4E27" w:rsidRPr="001D1A46" w:rsidRDefault="00BC4E27" w:rsidP="00BC4E27">
      <w:pPr>
        <w:pStyle w:val="NoSpacing"/>
        <w:rPr>
          <w:sz w:val="24"/>
          <w:szCs w:val="24"/>
        </w:rPr>
      </w:pPr>
      <w:r w:rsidRPr="001D1A46">
        <w:rPr>
          <w:sz w:val="24"/>
          <w:szCs w:val="24"/>
        </w:rPr>
        <w:tab/>
      </w:r>
      <w:r w:rsidRPr="001D1A46">
        <w:rPr>
          <w:sz w:val="24"/>
          <w:szCs w:val="24"/>
        </w:rPr>
        <w:tab/>
        <w:t>In Customer page, click ‘Add’ button.</w:t>
      </w:r>
    </w:p>
    <w:p w:rsidR="00BC4E27" w:rsidRPr="001D1A46" w:rsidRDefault="00BC4E27" w:rsidP="00BC4E27">
      <w:pPr>
        <w:pStyle w:val="NoSpacing"/>
        <w:rPr>
          <w:sz w:val="24"/>
          <w:szCs w:val="24"/>
        </w:rPr>
      </w:pPr>
      <w:r w:rsidRPr="001D1A46">
        <w:rPr>
          <w:sz w:val="24"/>
          <w:szCs w:val="24"/>
        </w:rPr>
        <w:lastRenderedPageBreak/>
        <w:tab/>
      </w:r>
      <w:r w:rsidRPr="001D1A46">
        <w:rPr>
          <w:sz w:val="24"/>
          <w:szCs w:val="24"/>
        </w:rPr>
        <w:tab/>
        <w:t>Input Company Name ‘Lazada Việt Nam’.</w:t>
      </w:r>
    </w:p>
    <w:p w:rsidR="00BC4E27" w:rsidRPr="001D1A46" w:rsidRDefault="00BC4E27" w:rsidP="00BC4E27">
      <w:pPr>
        <w:pStyle w:val="NoSpacing"/>
        <w:rPr>
          <w:sz w:val="24"/>
          <w:szCs w:val="24"/>
        </w:rPr>
      </w:pPr>
      <w:r w:rsidRPr="001D1A46">
        <w:rPr>
          <w:sz w:val="24"/>
          <w:szCs w:val="24"/>
        </w:rPr>
        <w:tab/>
      </w:r>
      <w:r w:rsidRPr="001D1A46">
        <w:rPr>
          <w:sz w:val="24"/>
          <w:szCs w:val="24"/>
        </w:rPr>
        <w:tab/>
        <w:t>Input Display Name ‘lazada.vn’.</w:t>
      </w:r>
    </w:p>
    <w:p w:rsidR="00BC4E27" w:rsidRPr="001D1A46" w:rsidRDefault="00BC4E27" w:rsidP="00BC4E27">
      <w:pPr>
        <w:pStyle w:val="NoSpacing"/>
        <w:rPr>
          <w:sz w:val="24"/>
          <w:szCs w:val="24"/>
        </w:rPr>
      </w:pPr>
      <w:r w:rsidRPr="001D1A46">
        <w:rPr>
          <w:sz w:val="24"/>
          <w:szCs w:val="24"/>
        </w:rPr>
        <w:tab/>
      </w:r>
      <w:r w:rsidRPr="001D1A46">
        <w:rPr>
          <w:sz w:val="24"/>
          <w:szCs w:val="24"/>
        </w:rPr>
        <w:tab/>
      </w:r>
      <w:r>
        <w:rPr>
          <w:sz w:val="24"/>
          <w:szCs w:val="24"/>
        </w:rPr>
        <w:t>Input Phone Number ‘0836265724’</w:t>
      </w:r>
    </w:p>
    <w:p w:rsidR="00BC4E27" w:rsidRPr="001D1A46" w:rsidRDefault="00BC4E27" w:rsidP="00BC4E27">
      <w:pPr>
        <w:pStyle w:val="NoSpacing"/>
        <w:rPr>
          <w:sz w:val="24"/>
          <w:szCs w:val="24"/>
        </w:rPr>
      </w:pPr>
      <w:r w:rsidRPr="001D1A46">
        <w:rPr>
          <w:sz w:val="24"/>
          <w:szCs w:val="24"/>
        </w:rPr>
        <w:tab/>
      </w:r>
      <w:r w:rsidRPr="001D1A46">
        <w:rPr>
          <w:sz w:val="24"/>
          <w:szCs w:val="24"/>
        </w:rPr>
        <w:tab/>
        <w:t>Input Current Contract Code ‘5yh7j2f’.</w:t>
      </w:r>
    </w:p>
    <w:p w:rsidR="00BC4E27" w:rsidRPr="001D1A46" w:rsidRDefault="00BC4E27" w:rsidP="00BC4E27">
      <w:pPr>
        <w:pStyle w:val="NoSpacing"/>
        <w:rPr>
          <w:sz w:val="24"/>
          <w:szCs w:val="24"/>
        </w:rPr>
      </w:pPr>
      <w:r>
        <w:rPr>
          <w:sz w:val="24"/>
          <w:szCs w:val="24"/>
        </w:rPr>
        <w:tab/>
      </w:r>
      <w:r>
        <w:rPr>
          <w:sz w:val="24"/>
          <w:szCs w:val="24"/>
        </w:rPr>
        <w:tab/>
        <w:t>Input Note ‘Customer 1’</w:t>
      </w:r>
    </w:p>
    <w:p w:rsidR="00BC4E27" w:rsidRPr="001D1A46" w:rsidRDefault="00BC4E27" w:rsidP="00BC4E27">
      <w:pPr>
        <w:pStyle w:val="NoSpacing"/>
        <w:rPr>
          <w:sz w:val="24"/>
          <w:szCs w:val="24"/>
        </w:rPr>
      </w:pPr>
      <w:r w:rsidRPr="001D1A46">
        <w:rPr>
          <w:sz w:val="24"/>
          <w:szCs w:val="24"/>
        </w:rPr>
        <w:tab/>
      </w:r>
      <w:r w:rsidRPr="001D1A46">
        <w:rPr>
          <w:sz w:val="24"/>
          <w:szCs w:val="24"/>
        </w:rPr>
        <w:tab/>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View Customer Detail</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view customer information.</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Go to ‘Customer Details’ page with all information of that customer</w:t>
            </w:r>
          </w:p>
        </w:tc>
        <w:tc>
          <w:tcPr>
            <w:tcW w:w="4140" w:type="dxa"/>
          </w:tcPr>
          <w:p w:rsidR="00BC4E27" w:rsidRPr="001D1A46" w:rsidRDefault="00BC4E27" w:rsidP="00BC4E27">
            <w:pPr>
              <w:pStyle w:val="NoSpacing"/>
              <w:rPr>
                <w:sz w:val="24"/>
                <w:szCs w:val="24"/>
              </w:rPr>
            </w:pPr>
            <w:r w:rsidRPr="001D1A46">
              <w:rPr>
                <w:sz w:val="24"/>
                <w:szCs w:val="24"/>
              </w:rPr>
              <w:t>Cannot go to ‘Customer Details’ page</w:t>
            </w:r>
          </w:p>
        </w:tc>
      </w:tr>
    </w:tbl>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“Customer” button. System will redirect to Customer page.</w:t>
      </w:r>
    </w:p>
    <w:p w:rsidR="00BC4E27" w:rsidRPr="001D1A46" w:rsidRDefault="00BC4E27" w:rsidP="00BC4E27">
      <w:pPr>
        <w:pStyle w:val="NoSpacing"/>
        <w:ind w:left="1080"/>
        <w:rPr>
          <w:sz w:val="24"/>
          <w:szCs w:val="24"/>
        </w:rPr>
      </w:pPr>
      <w:r>
        <w:rPr>
          <w:sz w:val="24"/>
          <w:szCs w:val="24"/>
        </w:rPr>
        <w:tab/>
      </w:r>
      <w:r w:rsidRPr="001D1A46">
        <w:rPr>
          <w:sz w:val="24"/>
          <w:szCs w:val="24"/>
        </w:rPr>
        <w:t xml:space="preserve">In Customer page, click ‘View Details’ icon of Company Name ‘Lazada Việt Nam’. </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Customer Information</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office staff can update customer information.</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Company Name</w:t>
      </w:r>
    </w:p>
    <w:p w:rsidR="00BC4E27" w:rsidRPr="001D1A46" w:rsidRDefault="00BC4E27" w:rsidP="00BC4E27">
      <w:pPr>
        <w:pStyle w:val="NoSpacing"/>
        <w:rPr>
          <w:sz w:val="24"/>
          <w:szCs w:val="24"/>
        </w:rPr>
      </w:pPr>
      <w:r w:rsidRPr="001D1A46">
        <w:rPr>
          <w:sz w:val="24"/>
          <w:szCs w:val="24"/>
        </w:rPr>
        <w:tab/>
      </w:r>
      <w:r w:rsidRPr="001D1A46">
        <w:rPr>
          <w:sz w:val="24"/>
          <w:szCs w:val="24"/>
        </w:rPr>
        <w:tab/>
        <w:t>Display Name</w:t>
      </w:r>
    </w:p>
    <w:p w:rsidR="00BC4E27" w:rsidRPr="001D1A46" w:rsidRDefault="00BC4E27" w:rsidP="00BC4E27">
      <w:pPr>
        <w:pStyle w:val="NoSpacing"/>
        <w:rPr>
          <w:sz w:val="24"/>
          <w:szCs w:val="24"/>
        </w:rPr>
      </w:pPr>
      <w:r w:rsidRPr="001D1A46">
        <w:rPr>
          <w:sz w:val="24"/>
          <w:szCs w:val="24"/>
        </w:rPr>
        <w:tab/>
      </w:r>
      <w:r w:rsidRPr="001D1A46">
        <w:rPr>
          <w:sz w:val="24"/>
          <w:szCs w:val="24"/>
        </w:rPr>
        <w:tab/>
        <w:t>Phone Number</w:t>
      </w:r>
    </w:p>
    <w:p w:rsidR="00BC4E27" w:rsidRPr="001D1A46" w:rsidRDefault="00BC4E27" w:rsidP="00BC4E27">
      <w:pPr>
        <w:pStyle w:val="NoSpacing"/>
        <w:rPr>
          <w:sz w:val="24"/>
          <w:szCs w:val="24"/>
        </w:rPr>
      </w:pPr>
      <w:r w:rsidRPr="001D1A46">
        <w:rPr>
          <w:sz w:val="24"/>
          <w:szCs w:val="24"/>
        </w:rPr>
        <w:tab/>
      </w:r>
      <w:r w:rsidRPr="001D1A46">
        <w:rPr>
          <w:sz w:val="24"/>
          <w:szCs w:val="24"/>
        </w:rPr>
        <w:tab/>
        <w:t>Current Contract Code</w:t>
      </w:r>
    </w:p>
    <w:p w:rsidR="00BC4E27" w:rsidRPr="001D1A46" w:rsidRDefault="00BC4E27" w:rsidP="00BC4E27">
      <w:pPr>
        <w:pStyle w:val="NoSpacing"/>
        <w:rPr>
          <w:sz w:val="24"/>
          <w:szCs w:val="24"/>
        </w:rPr>
      </w:pPr>
      <w:r w:rsidRPr="001D1A46">
        <w:rPr>
          <w:sz w:val="24"/>
          <w:szCs w:val="24"/>
        </w:rPr>
        <w:tab/>
      </w:r>
      <w:r w:rsidRPr="001D1A46">
        <w:rPr>
          <w:sz w:val="24"/>
          <w:szCs w:val="24"/>
        </w:rPr>
        <w:tab/>
        <w:t>Note</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Updated Customer information is displayed in Customer list</w:t>
            </w:r>
          </w:p>
        </w:tc>
        <w:tc>
          <w:tcPr>
            <w:tcW w:w="414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Customer information is not updated</w:t>
            </w:r>
          </w:p>
        </w:tc>
      </w:tr>
    </w:tbl>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“Customer” button. System will redirect to Customer page.</w:t>
      </w:r>
    </w:p>
    <w:p w:rsidR="00BC4E27" w:rsidRPr="001D1A46" w:rsidRDefault="00BC4E27" w:rsidP="00BC4E27">
      <w:pPr>
        <w:pStyle w:val="NoSpacing"/>
        <w:ind w:left="1080"/>
        <w:rPr>
          <w:sz w:val="24"/>
          <w:szCs w:val="24"/>
        </w:rPr>
      </w:pPr>
      <w:r>
        <w:rPr>
          <w:sz w:val="24"/>
          <w:szCs w:val="24"/>
        </w:rPr>
        <w:tab/>
      </w:r>
      <w:r w:rsidRPr="001D1A46">
        <w:rPr>
          <w:sz w:val="24"/>
          <w:szCs w:val="24"/>
        </w:rPr>
        <w:t>In Customer page, click ‘View Details’ icon of Company Name ‘Lazada Việt Nam’. System will redirect to ‘Customer Details’ page.</w:t>
      </w:r>
    </w:p>
    <w:p w:rsidR="00BC4E27" w:rsidRPr="001D1A46" w:rsidRDefault="00BC4E27" w:rsidP="00BC4E27">
      <w:pPr>
        <w:pStyle w:val="NoSpacing"/>
        <w:ind w:left="1080"/>
        <w:rPr>
          <w:sz w:val="24"/>
          <w:szCs w:val="24"/>
        </w:rPr>
      </w:pPr>
      <w:r w:rsidRPr="001D1A46">
        <w:rPr>
          <w:sz w:val="24"/>
          <w:szCs w:val="24"/>
        </w:rPr>
        <w:tab/>
        <w:t>Click ‘Edit’ icon in Customer Information area.</w:t>
      </w:r>
    </w:p>
    <w:p w:rsidR="00BC4E27" w:rsidRPr="001D1A46" w:rsidRDefault="00BC4E27" w:rsidP="00BC4E27">
      <w:pPr>
        <w:pStyle w:val="NoSpacing"/>
        <w:rPr>
          <w:sz w:val="24"/>
          <w:szCs w:val="24"/>
        </w:rPr>
      </w:pPr>
      <w:r w:rsidRPr="001D1A46">
        <w:rPr>
          <w:sz w:val="24"/>
          <w:szCs w:val="24"/>
        </w:rPr>
        <w:tab/>
      </w:r>
      <w:r w:rsidRPr="001D1A46">
        <w:rPr>
          <w:sz w:val="24"/>
          <w:szCs w:val="24"/>
        </w:rPr>
        <w:tab/>
        <w:t>Change Display Name from ‘lazada.vn’ to ‘lazada.com’.</w:t>
      </w:r>
    </w:p>
    <w:p w:rsidR="00BC4E27" w:rsidRPr="001D1A46" w:rsidRDefault="00BC4E27" w:rsidP="00BC4E27">
      <w:pPr>
        <w:pStyle w:val="NoSpacing"/>
        <w:rPr>
          <w:sz w:val="24"/>
          <w:szCs w:val="24"/>
        </w:rPr>
      </w:pPr>
      <w:r w:rsidRPr="001D1A46">
        <w:rPr>
          <w:sz w:val="24"/>
          <w:szCs w:val="24"/>
        </w:rPr>
        <w:tab/>
      </w:r>
      <w:r w:rsidRPr="001D1A46">
        <w:rPr>
          <w:sz w:val="24"/>
          <w:szCs w:val="24"/>
        </w:rPr>
        <w:tab/>
        <w:t>Click ‘Save’ button.</w:t>
      </w:r>
    </w:p>
    <w:p w:rsidR="00BC4E27" w:rsidRDefault="00BC4E27" w:rsidP="00BC4E27">
      <w:pPr>
        <w:pStyle w:val="ListParagraph"/>
        <w:ind w:left="1080"/>
        <w:rPr>
          <w:b/>
        </w:rPr>
      </w:pPr>
    </w:p>
    <w:p w:rsidR="00BC4E27" w:rsidRPr="00F9566B" w:rsidRDefault="00BC4E27" w:rsidP="00016C35">
      <w:pPr>
        <w:pStyle w:val="ListParagraph"/>
        <w:numPr>
          <w:ilvl w:val="0"/>
          <w:numId w:val="63"/>
        </w:numPr>
        <w:rPr>
          <w:b/>
          <w:szCs w:val="24"/>
        </w:rPr>
      </w:pPr>
      <w:r w:rsidRPr="00F9566B">
        <w:rPr>
          <w:b/>
        </w:rPr>
        <w:t>Case – Delete Customer</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lastRenderedPageBreak/>
        <w:tab/>
      </w:r>
      <w:r w:rsidRPr="001D1A46">
        <w:rPr>
          <w:sz w:val="24"/>
          <w:szCs w:val="24"/>
        </w:rPr>
        <w:t>Check whether office staff can delete customer.</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Confirmation dialog with message ‘Are you sure to delete this customer’</w:t>
            </w:r>
          </w:p>
          <w:p w:rsidR="00BC4E27" w:rsidRPr="001D1A46" w:rsidRDefault="00BC4E27" w:rsidP="00BC4E27">
            <w:pPr>
              <w:pStyle w:val="NoSpacing"/>
              <w:rPr>
                <w:sz w:val="24"/>
                <w:szCs w:val="24"/>
              </w:rPr>
            </w:pPr>
            <w:r w:rsidRPr="001D1A46">
              <w:rPr>
                <w:sz w:val="24"/>
                <w:szCs w:val="24"/>
              </w:rPr>
              <w:t>Customer is deleted from Customer list</w:t>
            </w:r>
          </w:p>
        </w:tc>
        <w:tc>
          <w:tcPr>
            <w:tcW w:w="4140" w:type="dxa"/>
          </w:tcPr>
          <w:p w:rsidR="00BC4E27" w:rsidRPr="001D1A46" w:rsidRDefault="00BC4E27" w:rsidP="00BC4E27">
            <w:pPr>
              <w:pStyle w:val="NoSpacing"/>
              <w:rPr>
                <w:sz w:val="24"/>
                <w:szCs w:val="24"/>
              </w:rPr>
            </w:pPr>
            <w:r w:rsidRPr="001D1A46">
              <w:rPr>
                <w:sz w:val="24"/>
                <w:szCs w:val="24"/>
              </w:rPr>
              <w:t>Deleted Customer is still displayed in Customer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“Customer” button. System will redirect to Customer page.</w:t>
      </w:r>
    </w:p>
    <w:p w:rsidR="00BC4E27" w:rsidRPr="001D1A46" w:rsidRDefault="00BC4E27" w:rsidP="00BC4E27">
      <w:pPr>
        <w:pStyle w:val="NoSpacing"/>
        <w:ind w:left="1080"/>
        <w:rPr>
          <w:sz w:val="24"/>
          <w:szCs w:val="24"/>
        </w:rPr>
      </w:pPr>
      <w:r>
        <w:rPr>
          <w:sz w:val="24"/>
          <w:szCs w:val="24"/>
        </w:rPr>
        <w:tab/>
      </w:r>
      <w:r w:rsidRPr="001D1A46">
        <w:rPr>
          <w:sz w:val="24"/>
          <w:szCs w:val="24"/>
        </w:rPr>
        <w:t>In Customer page, click ‘View Details’ icon of Company Name ‘Lazada Việt Nam’. System will redirect to ‘Customer Details’ page.</w:t>
      </w:r>
    </w:p>
    <w:p w:rsidR="00BC4E27" w:rsidRPr="001D1A46" w:rsidRDefault="00BC4E27" w:rsidP="00BC4E27">
      <w:pPr>
        <w:pStyle w:val="NoSpacing"/>
        <w:ind w:left="1080"/>
        <w:rPr>
          <w:sz w:val="24"/>
          <w:szCs w:val="24"/>
        </w:rPr>
      </w:pPr>
      <w:r>
        <w:rPr>
          <w:sz w:val="24"/>
          <w:szCs w:val="24"/>
        </w:rPr>
        <w:tab/>
      </w:r>
      <w:r w:rsidRPr="001D1A46">
        <w:rPr>
          <w:sz w:val="24"/>
          <w:szCs w:val="24"/>
        </w:rPr>
        <w:t>Click ‘Delete Customer’ icon in Customer Information area.</w:t>
      </w:r>
      <w:r w:rsidRPr="001D1A46">
        <w:rPr>
          <w:sz w:val="24"/>
          <w:szCs w:val="24"/>
        </w:rPr>
        <w:tab/>
      </w:r>
      <w:r w:rsidRPr="001D1A46">
        <w:rPr>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Customer Address</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sidRPr="001D1A46">
        <w:rPr>
          <w:b/>
          <w:sz w:val="24"/>
          <w:szCs w:val="24"/>
        </w:rPr>
        <w:tab/>
      </w:r>
      <w:r w:rsidRPr="001D1A46">
        <w:rPr>
          <w:sz w:val="24"/>
          <w:szCs w:val="24"/>
        </w:rPr>
        <w:t>Check whether office staff can create new customer address.</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rPr>
          <w:sz w:val="24"/>
          <w:szCs w:val="24"/>
        </w:rPr>
      </w:pPr>
      <w:r w:rsidRPr="001D1A46">
        <w:rPr>
          <w:b/>
          <w:sz w:val="24"/>
          <w:szCs w:val="24"/>
        </w:rPr>
        <w:tab/>
      </w:r>
      <w:r w:rsidRPr="001D1A46">
        <w:rPr>
          <w:b/>
          <w:sz w:val="24"/>
          <w:szCs w:val="24"/>
        </w:rPr>
        <w:tab/>
      </w:r>
      <w:r w:rsidRPr="001D1A46">
        <w:rPr>
          <w:sz w:val="24"/>
          <w:szCs w:val="24"/>
        </w:rPr>
        <w:t>City/Province</w:t>
      </w:r>
    </w:p>
    <w:p w:rsidR="00BC4E27" w:rsidRPr="001D1A46" w:rsidRDefault="00BC4E27" w:rsidP="00BC4E27">
      <w:pPr>
        <w:pStyle w:val="NoSpacing"/>
        <w:rPr>
          <w:sz w:val="24"/>
          <w:szCs w:val="24"/>
        </w:rPr>
      </w:pPr>
      <w:r w:rsidRPr="001D1A46">
        <w:rPr>
          <w:sz w:val="24"/>
          <w:szCs w:val="24"/>
        </w:rPr>
        <w:tab/>
      </w:r>
      <w:r w:rsidRPr="001D1A46">
        <w:rPr>
          <w:sz w:val="24"/>
          <w:szCs w:val="24"/>
        </w:rPr>
        <w:tab/>
        <w:t>District</w:t>
      </w:r>
    </w:p>
    <w:p w:rsidR="00BC4E27" w:rsidRPr="001D1A46" w:rsidRDefault="00BC4E27" w:rsidP="00BC4E27">
      <w:pPr>
        <w:pStyle w:val="NoSpacing"/>
        <w:rPr>
          <w:sz w:val="24"/>
          <w:szCs w:val="24"/>
        </w:rPr>
      </w:pPr>
      <w:r w:rsidRPr="001D1A46">
        <w:rPr>
          <w:sz w:val="24"/>
          <w:szCs w:val="24"/>
        </w:rPr>
        <w:tab/>
      </w:r>
      <w:r w:rsidRPr="001D1A46">
        <w:rPr>
          <w:sz w:val="24"/>
          <w:szCs w:val="24"/>
        </w:rPr>
        <w:tab/>
        <w:t>Ward</w:t>
      </w:r>
    </w:p>
    <w:p w:rsidR="00BC4E27" w:rsidRPr="001D1A46" w:rsidRDefault="00BC4E27" w:rsidP="00BC4E27">
      <w:pPr>
        <w:pStyle w:val="NoSpacing"/>
        <w:rPr>
          <w:sz w:val="24"/>
          <w:szCs w:val="24"/>
        </w:rPr>
      </w:pPr>
      <w:r w:rsidRPr="001D1A46">
        <w:rPr>
          <w:sz w:val="24"/>
          <w:szCs w:val="24"/>
        </w:rPr>
        <w:tab/>
      </w:r>
      <w:r w:rsidRPr="001D1A46">
        <w:rPr>
          <w:sz w:val="24"/>
          <w:szCs w:val="24"/>
        </w:rPr>
        <w:tab/>
        <w:t>Address</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230"/>
        <w:gridCol w:w="414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14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Added Address is displayed in Address list</w:t>
            </w:r>
          </w:p>
        </w:tc>
        <w:tc>
          <w:tcPr>
            <w:tcW w:w="414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address is not added to Address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Pr>
          <w:sz w:val="24"/>
          <w:szCs w:val="24"/>
        </w:rPr>
        <w:tab/>
      </w:r>
      <w:r w:rsidRPr="001D1A46">
        <w:rPr>
          <w:sz w:val="24"/>
          <w:szCs w:val="24"/>
        </w:rPr>
        <w:t>Click “Customer” button. System will redirect to Customer page.</w:t>
      </w:r>
    </w:p>
    <w:p w:rsidR="00BC4E27" w:rsidRPr="001D1A46" w:rsidRDefault="00BC4E27" w:rsidP="00BC4E27">
      <w:pPr>
        <w:pStyle w:val="NoSpacing"/>
        <w:ind w:left="1080"/>
        <w:rPr>
          <w:sz w:val="24"/>
          <w:szCs w:val="24"/>
        </w:rPr>
      </w:pPr>
      <w:r>
        <w:rPr>
          <w:sz w:val="24"/>
          <w:szCs w:val="24"/>
        </w:rPr>
        <w:tab/>
      </w:r>
      <w:r w:rsidRPr="001D1A46">
        <w:rPr>
          <w:sz w:val="24"/>
          <w:szCs w:val="24"/>
        </w:rPr>
        <w:t>In Customer page, click ‘View Details’ icon of Company Name ‘Lazada Việt Nam’. System will redirect to ‘Customer Details’ page.</w:t>
      </w:r>
    </w:p>
    <w:p w:rsidR="00BC4E27" w:rsidRPr="001D1A46" w:rsidRDefault="00BC4E27" w:rsidP="00BC4E27">
      <w:pPr>
        <w:pStyle w:val="NoSpacing"/>
        <w:ind w:left="1080"/>
        <w:rPr>
          <w:sz w:val="24"/>
          <w:szCs w:val="24"/>
        </w:rPr>
      </w:pPr>
      <w:r>
        <w:rPr>
          <w:sz w:val="24"/>
          <w:szCs w:val="24"/>
        </w:rPr>
        <w:tab/>
      </w:r>
      <w:r w:rsidRPr="001D1A46">
        <w:rPr>
          <w:sz w:val="24"/>
          <w:szCs w:val="24"/>
        </w:rPr>
        <w:t>Click ‘Add’ button in Addresses area.</w:t>
      </w:r>
    </w:p>
    <w:p w:rsidR="00BC4E27" w:rsidRPr="001D1A46" w:rsidRDefault="00BC4E27" w:rsidP="00BC4E27">
      <w:pPr>
        <w:pStyle w:val="NoSpacing"/>
        <w:ind w:left="1080"/>
        <w:rPr>
          <w:sz w:val="24"/>
          <w:szCs w:val="24"/>
        </w:rPr>
      </w:pPr>
      <w:r>
        <w:rPr>
          <w:sz w:val="24"/>
          <w:szCs w:val="24"/>
        </w:rPr>
        <w:tab/>
      </w:r>
      <w:r w:rsidRPr="001D1A46">
        <w:rPr>
          <w:sz w:val="24"/>
          <w:szCs w:val="24"/>
        </w:rPr>
        <w:t>Choose City/Province ‘Thành Phố Hồ Chí Minh’.</w:t>
      </w:r>
    </w:p>
    <w:p w:rsidR="00BC4E27" w:rsidRPr="001D1A46" w:rsidRDefault="00BC4E27" w:rsidP="00BC4E27">
      <w:pPr>
        <w:pStyle w:val="NoSpacing"/>
        <w:ind w:left="1080"/>
        <w:rPr>
          <w:sz w:val="24"/>
          <w:szCs w:val="24"/>
        </w:rPr>
      </w:pPr>
      <w:r>
        <w:rPr>
          <w:sz w:val="24"/>
          <w:szCs w:val="24"/>
        </w:rPr>
        <w:tab/>
      </w:r>
      <w:r w:rsidRPr="001D1A46">
        <w:rPr>
          <w:sz w:val="24"/>
          <w:szCs w:val="24"/>
        </w:rPr>
        <w:t>Choose District ‘Quận 1’.</w:t>
      </w:r>
    </w:p>
    <w:p w:rsidR="00BC4E27" w:rsidRPr="001D1A46" w:rsidRDefault="00BC4E27" w:rsidP="00BC4E27">
      <w:pPr>
        <w:pStyle w:val="NoSpacing"/>
        <w:ind w:left="1080"/>
        <w:rPr>
          <w:sz w:val="24"/>
          <w:szCs w:val="24"/>
        </w:rPr>
      </w:pPr>
      <w:r w:rsidRPr="001D1A46">
        <w:rPr>
          <w:sz w:val="24"/>
          <w:szCs w:val="24"/>
        </w:rPr>
        <w:tab/>
        <w:t>Choose Ward ‘Phường Tân Định’.</w:t>
      </w:r>
    </w:p>
    <w:p w:rsidR="00BC4E27" w:rsidRPr="001D1A46" w:rsidRDefault="00BC4E27" w:rsidP="00BC4E27">
      <w:pPr>
        <w:pStyle w:val="NoSpacing"/>
        <w:rPr>
          <w:sz w:val="24"/>
          <w:szCs w:val="24"/>
        </w:rPr>
      </w:pPr>
      <w:r w:rsidRPr="001D1A46">
        <w:rPr>
          <w:sz w:val="24"/>
          <w:szCs w:val="24"/>
        </w:rPr>
        <w:tab/>
      </w:r>
      <w:r w:rsidRPr="001D1A46">
        <w:rPr>
          <w:sz w:val="24"/>
          <w:szCs w:val="24"/>
        </w:rPr>
        <w:tab/>
        <w:t>Input Address ‘214 Trần Quang Khả</w:t>
      </w:r>
      <w:r>
        <w:rPr>
          <w:sz w:val="24"/>
          <w:szCs w:val="24"/>
        </w:rPr>
        <w:t>i’</w:t>
      </w:r>
    </w:p>
    <w:p w:rsidR="00BC4E27" w:rsidRPr="001D1A46" w:rsidRDefault="00BC4E27" w:rsidP="00BC4E27">
      <w:pPr>
        <w:pStyle w:val="NoSpacing"/>
        <w:rPr>
          <w:sz w:val="24"/>
          <w:szCs w:val="24"/>
        </w:rPr>
      </w:pPr>
      <w:r w:rsidRPr="001D1A46">
        <w:rPr>
          <w:sz w:val="24"/>
          <w:szCs w:val="24"/>
        </w:rPr>
        <w:tab/>
      </w:r>
      <w:r w:rsidRPr="001D1A46">
        <w:rPr>
          <w:sz w:val="24"/>
          <w:szCs w:val="24"/>
        </w:rPr>
        <w:tab/>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Customer Address</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sidRPr="001D1A46">
        <w:rPr>
          <w:b/>
          <w:sz w:val="24"/>
          <w:szCs w:val="24"/>
        </w:rPr>
        <w:tab/>
      </w:r>
      <w:r w:rsidRPr="001D1A46">
        <w:rPr>
          <w:sz w:val="24"/>
          <w:szCs w:val="24"/>
        </w:rPr>
        <w:t>Check whether office staff can create edit customer address information.</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rPr>
          <w:sz w:val="24"/>
          <w:szCs w:val="24"/>
        </w:rPr>
      </w:pPr>
      <w:r w:rsidRPr="001D1A46">
        <w:rPr>
          <w:b/>
          <w:sz w:val="24"/>
          <w:szCs w:val="24"/>
        </w:rPr>
        <w:lastRenderedPageBreak/>
        <w:tab/>
      </w:r>
      <w:r w:rsidRPr="001D1A46">
        <w:rPr>
          <w:b/>
          <w:sz w:val="24"/>
          <w:szCs w:val="24"/>
        </w:rPr>
        <w:tab/>
      </w:r>
      <w:r w:rsidRPr="001D1A46">
        <w:rPr>
          <w:sz w:val="24"/>
          <w:szCs w:val="24"/>
        </w:rPr>
        <w:t>City/Province</w:t>
      </w:r>
    </w:p>
    <w:p w:rsidR="00BC4E27" w:rsidRPr="001D1A46" w:rsidRDefault="00BC4E27" w:rsidP="00BC4E27">
      <w:pPr>
        <w:pStyle w:val="NoSpacing"/>
        <w:rPr>
          <w:sz w:val="24"/>
          <w:szCs w:val="24"/>
        </w:rPr>
      </w:pPr>
      <w:r w:rsidRPr="001D1A46">
        <w:rPr>
          <w:sz w:val="24"/>
          <w:szCs w:val="24"/>
        </w:rPr>
        <w:tab/>
      </w:r>
      <w:r w:rsidRPr="001D1A46">
        <w:rPr>
          <w:sz w:val="24"/>
          <w:szCs w:val="24"/>
        </w:rPr>
        <w:tab/>
        <w:t>District</w:t>
      </w:r>
    </w:p>
    <w:p w:rsidR="00BC4E27" w:rsidRPr="001D1A46" w:rsidRDefault="00BC4E27" w:rsidP="00BC4E27">
      <w:pPr>
        <w:pStyle w:val="NoSpacing"/>
        <w:rPr>
          <w:sz w:val="24"/>
          <w:szCs w:val="24"/>
        </w:rPr>
      </w:pPr>
      <w:r w:rsidRPr="001D1A46">
        <w:rPr>
          <w:sz w:val="24"/>
          <w:szCs w:val="24"/>
        </w:rPr>
        <w:tab/>
      </w:r>
      <w:r w:rsidRPr="001D1A46">
        <w:rPr>
          <w:sz w:val="24"/>
          <w:szCs w:val="24"/>
        </w:rPr>
        <w:tab/>
        <w:t>Ward</w:t>
      </w:r>
    </w:p>
    <w:p w:rsidR="00BC4E27" w:rsidRPr="001D1A46" w:rsidRDefault="00BC4E27" w:rsidP="00BC4E27">
      <w:pPr>
        <w:pStyle w:val="NoSpacing"/>
        <w:rPr>
          <w:sz w:val="24"/>
          <w:szCs w:val="24"/>
        </w:rPr>
      </w:pPr>
      <w:r w:rsidRPr="001D1A46">
        <w:rPr>
          <w:sz w:val="24"/>
          <w:szCs w:val="24"/>
        </w:rPr>
        <w:tab/>
      </w:r>
      <w:r w:rsidRPr="001D1A46">
        <w:rPr>
          <w:sz w:val="24"/>
          <w:szCs w:val="24"/>
        </w:rPr>
        <w:tab/>
        <w:t>Address</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376"/>
        <w:gridCol w:w="3994"/>
      </w:tblGrid>
      <w:tr w:rsidR="00BC4E27" w:rsidRPr="001D1A46" w:rsidTr="00BC4E27">
        <w:tc>
          <w:tcPr>
            <w:tcW w:w="4376"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3994"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376" w:type="dxa"/>
          </w:tcPr>
          <w:p w:rsidR="00BC4E27" w:rsidRPr="001D1A46" w:rsidRDefault="00BC4E27" w:rsidP="00BC4E27">
            <w:pPr>
              <w:pStyle w:val="NoSpacing"/>
              <w:rPr>
                <w:sz w:val="24"/>
                <w:szCs w:val="24"/>
              </w:rPr>
            </w:pPr>
            <w:r w:rsidRPr="001D1A46">
              <w:rPr>
                <w:sz w:val="24"/>
                <w:szCs w:val="24"/>
              </w:rPr>
              <w:t>Updated Address information is displayed in Address list</w:t>
            </w:r>
          </w:p>
        </w:tc>
        <w:tc>
          <w:tcPr>
            <w:tcW w:w="3994"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Address information is not updated</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sidRPr="001D1A46">
        <w:rPr>
          <w:sz w:val="24"/>
          <w:szCs w:val="24"/>
        </w:rPr>
        <w:tab/>
        <w:t>Log</w:t>
      </w:r>
      <w:r>
        <w:rPr>
          <w:sz w:val="24"/>
          <w:szCs w:val="24"/>
        </w:rPr>
        <w:t>ged in with ‘Office Staff’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“Customer” button. System will redirect to Customer page.</w:t>
      </w:r>
    </w:p>
    <w:p w:rsidR="00BC4E27" w:rsidRPr="001D1A46" w:rsidRDefault="00BC4E27" w:rsidP="00BC4E27">
      <w:pPr>
        <w:pStyle w:val="NoSpacing"/>
        <w:ind w:left="1080"/>
        <w:rPr>
          <w:sz w:val="24"/>
          <w:szCs w:val="24"/>
        </w:rPr>
      </w:pPr>
      <w:r>
        <w:rPr>
          <w:sz w:val="24"/>
          <w:szCs w:val="24"/>
        </w:rPr>
        <w:tab/>
      </w:r>
      <w:r w:rsidRPr="001D1A46">
        <w:rPr>
          <w:sz w:val="24"/>
          <w:szCs w:val="24"/>
        </w:rPr>
        <w:t>In Customer page, click ‘View Details’ icon of Company Name ‘Lazada Việt Nam’. System will redirect to ‘Customer Details’ page.</w:t>
      </w:r>
    </w:p>
    <w:p w:rsidR="00BC4E27" w:rsidRPr="001D1A46" w:rsidRDefault="00BC4E27" w:rsidP="00BC4E27">
      <w:pPr>
        <w:pStyle w:val="NoSpacing"/>
        <w:ind w:left="1080"/>
        <w:rPr>
          <w:sz w:val="24"/>
          <w:szCs w:val="24"/>
        </w:rPr>
      </w:pPr>
      <w:r>
        <w:rPr>
          <w:sz w:val="24"/>
          <w:szCs w:val="24"/>
        </w:rPr>
        <w:tab/>
      </w:r>
      <w:r w:rsidRPr="001D1A46">
        <w:rPr>
          <w:sz w:val="24"/>
          <w:szCs w:val="24"/>
        </w:rPr>
        <w:t>Click ‘Edit’ icon of Address ‘214 Trần Quang Khải, Phường Tân Định, Quận 1, Thành Phố Hồ Chí Minh’.</w:t>
      </w:r>
    </w:p>
    <w:p w:rsidR="00BC4E27" w:rsidRPr="001D1A46" w:rsidRDefault="00BC4E27" w:rsidP="00BC4E27">
      <w:pPr>
        <w:pStyle w:val="NoSpacing"/>
        <w:ind w:left="1080"/>
        <w:rPr>
          <w:sz w:val="24"/>
          <w:szCs w:val="24"/>
        </w:rPr>
      </w:pPr>
      <w:r>
        <w:rPr>
          <w:sz w:val="24"/>
          <w:szCs w:val="24"/>
        </w:rPr>
        <w:tab/>
      </w:r>
      <w:r w:rsidRPr="001D1A46">
        <w:rPr>
          <w:sz w:val="24"/>
          <w:szCs w:val="24"/>
        </w:rPr>
        <w:t>Change Address from ‘214 Trần Quang Khải’ to ‘73/15 Hoàng Diệ</w:t>
      </w:r>
      <w:r>
        <w:rPr>
          <w:sz w:val="24"/>
          <w:szCs w:val="24"/>
        </w:rPr>
        <w:t>u’</w:t>
      </w:r>
    </w:p>
    <w:p w:rsidR="00BC4E27" w:rsidRPr="001D1A46" w:rsidRDefault="00BC4E27" w:rsidP="00BC4E27">
      <w:pPr>
        <w:pStyle w:val="NoSpacing"/>
        <w:ind w:left="1080"/>
        <w:rPr>
          <w:sz w:val="24"/>
          <w:szCs w:val="24"/>
        </w:rPr>
      </w:pPr>
      <w:r>
        <w:rPr>
          <w:sz w:val="24"/>
          <w:szCs w:val="24"/>
        </w:rPr>
        <w:tab/>
      </w:r>
      <w:r w:rsidRPr="001D1A46">
        <w:rPr>
          <w:sz w:val="24"/>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Delete Customer Address</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sidRPr="001D1A46">
        <w:rPr>
          <w:sz w:val="24"/>
          <w:szCs w:val="24"/>
        </w:rPr>
        <w:tab/>
        <w:t>Check whether office staff can delete customer address.</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ind w:left="1080"/>
        <w:rPr>
          <w:sz w:val="24"/>
          <w:szCs w:val="24"/>
        </w:rPr>
      </w:pPr>
      <w:r w:rsidRPr="001D1A46">
        <w:rPr>
          <w:sz w:val="24"/>
          <w:szCs w:val="24"/>
        </w:rPr>
        <w:tab/>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410"/>
        <w:gridCol w:w="3960"/>
      </w:tblGrid>
      <w:tr w:rsidR="00BC4E27" w:rsidRPr="001D1A46" w:rsidTr="00BC4E27">
        <w:tc>
          <w:tcPr>
            <w:tcW w:w="441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396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410" w:type="dxa"/>
          </w:tcPr>
          <w:p w:rsidR="00BC4E27" w:rsidRPr="001D1A46" w:rsidRDefault="00BC4E27" w:rsidP="00BC4E27">
            <w:pPr>
              <w:pStyle w:val="NoSpacing"/>
              <w:rPr>
                <w:sz w:val="24"/>
                <w:szCs w:val="24"/>
              </w:rPr>
            </w:pPr>
            <w:r w:rsidRPr="001D1A46">
              <w:rPr>
                <w:sz w:val="24"/>
                <w:szCs w:val="24"/>
              </w:rPr>
              <w:t>Confirmation dialog with message ‘Delete this address’</w:t>
            </w:r>
          </w:p>
          <w:p w:rsidR="00BC4E27" w:rsidRPr="001D1A46" w:rsidRDefault="00BC4E27" w:rsidP="00BC4E27">
            <w:pPr>
              <w:pStyle w:val="NoSpacing"/>
              <w:rPr>
                <w:sz w:val="24"/>
                <w:szCs w:val="24"/>
              </w:rPr>
            </w:pPr>
            <w:r w:rsidRPr="001D1A46">
              <w:rPr>
                <w:sz w:val="24"/>
                <w:szCs w:val="24"/>
              </w:rPr>
              <w:t>Address is deleted from Address list</w:t>
            </w:r>
          </w:p>
        </w:tc>
        <w:tc>
          <w:tcPr>
            <w:tcW w:w="3960" w:type="dxa"/>
          </w:tcPr>
          <w:p w:rsidR="00BC4E27" w:rsidRPr="001D1A46" w:rsidRDefault="00BC4E27" w:rsidP="00BC4E27">
            <w:pPr>
              <w:pStyle w:val="NoSpacing"/>
              <w:rPr>
                <w:sz w:val="24"/>
                <w:szCs w:val="24"/>
              </w:rPr>
            </w:pPr>
            <w:r w:rsidRPr="001D1A46">
              <w:rPr>
                <w:sz w:val="24"/>
                <w:szCs w:val="24"/>
              </w:rPr>
              <w:t>Deleted Address is still displayed in Address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sidRPr="001D1A46">
        <w:rPr>
          <w:sz w:val="24"/>
          <w:szCs w:val="24"/>
        </w:rPr>
        <w:tab/>
        <w:t>Click “Customer” button. System will redirect to Customer page.</w:t>
      </w:r>
    </w:p>
    <w:p w:rsidR="00BC4E27" w:rsidRPr="001D1A46" w:rsidRDefault="00BC4E27" w:rsidP="00BC4E27">
      <w:pPr>
        <w:pStyle w:val="NoSpacing"/>
        <w:ind w:left="1080"/>
        <w:rPr>
          <w:sz w:val="24"/>
          <w:szCs w:val="24"/>
        </w:rPr>
      </w:pPr>
      <w:r>
        <w:rPr>
          <w:sz w:val="24"/>
          <w:szCs w:val="24"/>
        </w:rPr>
        <w:tab/>
      </w:r>
      <w:r w:rsidRPr="001D1A46">
        <w:rPr>
          <w:sz w:val="24"/>
          <w:szCs w:val="24"/>
        </w:rPr>
        <w:t>In Customer page, click ‘View Details’ icon of Company Name ‘Lazada Việt Nam’. System will redirect to ‘Customer Details’ page.</w:t>
      </w:r>
    </w:p>
    <w:p w:rsidR="00BC4E27" w:rsidRPr="001D1A46" w:rsidRDefault="00BC4E27" w:rsidP="00BC4E27">
      <w:pPr>
        <w:pStyle w:val="NoSpacing"/>
        <w:ind w:left="1080"/>
        <w:rPr>
          <w:sz w:val="24"/>
          <w:szCs w:val="24"/>
        </w:rPr>
      </w:pPr>
      <w:r>
        <w:rPr>
          <w:sz w:val="24"/>
          <w:szCs w:val="24"/>
        </w:rPr>
        <w:tab/>
      </w:r>
      <w:r w:rsidRPr="001D1A46">
        <w:rPr>
          <w:sz w:val="24"/>
          <w:szCs w:val="24"/>
        </w:rPr>
        <w:t>Click ‘Delete’ icon of Address ‘73/15 Hoàng Diệu, Phường Tân Định, Quận 1, Thành Phố Hồ Chí Minh’.</w:t>
      </w:r>
      <w:r w:rsidRPr="001D1A46">
        <w:rPr>
          <w:sz w:val="24"/>
          <w:szCs w:val="24"/>
        </w:rPr>
        <w:tab/>
      </w:r>
      <w:r w:rsidRPr="001D1A46">
        <w:rPr>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Contact</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sidRPr="001D1A46">
        <w:rPr>
          <w:b/>
          <w:sz w:val="24"/>
          <w:szCs w:val="24"/>
        </w:rPr>
        <w:tab/>
      </w:r>
      <w:r w:rsidRPr="001D1A46">
        <w:rPr>
          <w:sz w:val="24"/>
          <w:szCs w:val="24"/>
        </w:rPr>
        <w:t>Check whether office staff can create new customer contact.</w:t>
      </w:r>
    </w:p>
    <w:p w:rsidR="00BC4E27" w:rsidRPr="001D1A46" w:rsidRDefault="00BC4E27" w:rsidP="00BC4E27">
      <w:pPr>
        <w:pStyle w:val="NoSpacing"/>
        <w:ind w:left="720" w:firstLine="360"/>
        <w:rPr>
          <w:b/>
          <w:sz w:val="24"/>
          <w:szCs w:val="24"/>
        </w:rPr>
      </w:pPr>
      <w:r w:rsidRPr="001D1A46">
        <w:rPr>
          <w:b/>
          <w:sz w:val="24"/>
          <w:szCs w:val="24"/>
        </w:rPr>
        <w:t>Inputs</w:t>
      </w:r>
    </w:p>
    <w:p w:rsidR="00BC4E27" w:rsidRPr="001D1A46" w:rsidRDefault="00BC4E27" w:rsidP="00BC4E27">
      <w:pPr>
        <w:pStyle w:val="NoSpacing"/>
        <w:rPr>
          <w:sz w:val="24"/>
          <w:szCs w:val="24"/>
        </w:rPr>
      </w:pPr>
      <w:r w:rsidRPr="001D1A46">
        <w:rPr>
          <w:b/>
          <w:sz w:val="24"/>
          <w:szCs w:val="24"/>
        </w:rPr>
        <w:tab/>
      </w:r>
      <w:r w:rsidRPr="001D1A46">
        <w:rPr>
          <w:b/>
          <w:sz w:val="24"/>
          <w:szCs w:val="24"/>
        </w:rPr>
        <w:tab/>
      </w:r>
      <w:r w:rsidRPr="001D1A46">
        <w:rPr>
          <w:sz w:val="24"/>
          <w:szCs w:val="24"/>
        </w:rPr>
        <w:t>Title</w:t>
      </w:r>
    </w:p>
    <w:p w:rsidR="00BC4E27" w:rsidRPr="001D1A46" w:rsidRDefault="00BC4E27" w:rsidP="00BC4E27">
      <w:pPr>
        <w:pStyle w:val="NoSpacing"/>
        <w:rPr>
          <w:sz w:val="24"/>
          <w:szCs w:val="24"/>
        </w:rPr>
      </w:pPr>
      <w:r w:rsidRPr="001D1A46">
        <w:rPr>
          <w:sz w:val="24"/>
          <w:szCs w:val="24"/>
        </w:rPr>
        <w:tab/>
      </w:r>
      <w:r w:rsidRPr="001D1A46">
        <w:rPr>
          <w:sz w:val="24"/>
          <w:szCs w:val="24"/>
        </w:rPr>
        <w:tab/>
        <w:t xml:space="preserve">Full Name </w:t>
      </w:r>
    </w:p>
    <w:p w:rsidR="00BC4E27" w:rsidRPr="001D1A46" w:rsidRDefault="00BC4E27" w:rsidP="00BC4E27">
      <w:pPr>
        <w:pStyle w:val="NoSpacing"/>
        <w:rPr>
          <w:sz w:val="24"/>
          <w:szCs w:val="24"/>
        </w:rPr>
      </w:pPr>
      <w:r w:rsidRPr="001D1A46">
        <w:rPr>
          <w:sz w:val="24"/>
          <w:szCs w:val="24"/>
        </w:rPr>
        <w:tab/>
      </w:r>
      <w:r w:rsidRPr="001D1A46">
        <w:rPr>
          <w:sz w:val="24"/>
          <w:szCs w:val="24"/>
        </w:rPr>
        <w:tab/>
        <w:t>Position</w:t>
      </w:r>
    </w:p>
    <w:p w:rsidR="00BC4E27" w:rsidRPr="001D1A46" w:rsidRDefault="00BC4E27" w:rsidP="00BC4E27">
      <w:pPr>
        <w:pStyle w:val="NoSpacing"/>
        <w:rPr>
          <w:sz w:val="24"/>
          <w:szCs w:val="24"/>
        </w:rPr>
      </w:pPr>
      <w:r w:rsidRPr="001D1A46">
        <w:rPr>
          <w:sz w:val="24"/>
          <w:szCs w:val="24"/>
        </w:rPr>
        <w:lastRenderedPageBreak/>
        <w:tab/>
      </w:r>
      <w:r w:rsidRPr="001D1A46">
        <w:rPr>
          <w:sz w:val="24"/>
          <w:szCs w:val="24"/>
        </w:rPr>
        <w:tab/>
        <w:t xml:space="preserve">Email Address </w:t>
      </w:r>
    </w:p>
    <w:p w:rsidR="00BC4E27" w:rsidRPr="001D1A46" w:rsidRDefault="00BC4E27" w:rsidP="00BC4E27">
      <w:pPr>
        <w:pStyle w:val="NoSpacing"/>
        <w:rPr>
          <w:sz w:val="24"/>
          <w:szCs w:val="24"/>
        </w:rPr>
      </w:pPr>
      <w:r w:rsidRPr="001D1A46">
        <w:rPr>
          <w:sz w:val="24"/>
          <w:szCs w:val="24"/>
        </w:rPr>
        <w:tab/>
      </w:r>
      <w:r w:rsidRPr="001D1A46">
        <w:rPr>
          <w:sz w:val="24"/>
          <w:szCs w:val="24"/>
        </w:rPr>
        <w:tab/>
        <w:t>Phone Number</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410"/>
        <w:gridCol w:w="3960"/>
      </w:tblGrid>
      <w:tr w:rsidR="00BC4E27" w:rsidRPr="001D1A46" w:rsidTr="00BC4E27">
        <w:tc>
          <w:tcPr>
            <w:tcW w:w="441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396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410" w:type="dxa"/>
          </w:tcPr>
          <w:p w:rsidR="00BC4E27" w:rsidRPr="001D1A46" w:rsidRDefault="00BC4E27" w:rsidP="00BC4E27">
            <w:pPr>
              <w:pStyle w:val="NoSpacing"/>
              <w:rPr>
                <w:sz w:val="24"/>
                <w:szCs w:val="24"/>
              </w:rPr>
            </w:pPr>
            <w:r w:rsidRPr="001D1A46">
              <w:rPr>
                <w:sz w:val="24"/>
                <w:szCs w:val="24"/>
              </w:rPr>
              <w:t>Added Contact is displayed in Contact list</w:t>
            </w:r>
          </w:p>
        </w:tc>
        <w:tc>
          <w:tcPr>
            <w:tcW w:w="396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contact is not added to Contact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sidRPr="001D1A46">
        <w:rPr>
          <w:sz w:val="24"/>
          <w:szCs w:val="24"/>
        </w:rPr>
        <w:tab/>
        <w:t>Click “Customer” button. System will redirect to Customer page.</w:t>
      </w:r>
    </w:p>
    <w:p w:rsidR="00BC4E27" w:rsidRPr="001D1A46" w:rsidRDefault="00BC4E27" w:rsidP="00BC4E27">
      <w:pPr>
        <w:pStyle w:val="NoSpacing"/>
        <w:ind w:left="1080"/>
        <w:rPr>
          <w:sz w:val="24"/>
          <w:szCs w:val="24"/>
        </w:rPr>
      </w:pPr>
      <w:r>
        <w:rPr>
          <w:sz w:val="24"/>
          <w:szCs w:val="24"/>
        </w:rPr>
        <w:tab/>
      </w:r>
      <w:r w:rsidRPr="001D1A46">
        <w:rPr>
          <w:sz w:val="24"/>
          <w:szCs w:val="24"/>
        </w:rPr>
        <w:t>In Customer page, click ‘View Details’ icon of Company Name ‘Lazada Việt Nam’. System will redirect to ‘Customer Details’ page.</w:t>
      </w:r>
    </w:p>
    <w:p w:rsidR="00BC4E27" w:rsidRPr="001D1A46" w:rsidRDefault="00BC4E27" w:rsidP="00BC4E27">
      <w:pPr>
        <w:pStyle w:val="NoSpacing"/>
        <w:ind w:left="1080"/>
        <w:rPr>
          <w:sz w:val="24"/>
          <w:szCs w:val="24"/>
        </w:rPr>
      </w:pPr>
      <w:r>
        <w:rPr>
          <w:sz w:val="24"/>
          <w:szCs w:val="24"/>
        </w:rPr>
        <w:tab/>
      </w:r>
      <w:r w:rsidRPr="001D1A46">
        <w:rPr>
          <w:sz w:val="24"/>
          <w:szCs w:val="24"/>
        </w:rPr>
        <w:t>Click ‘Add’ button in Contacts area.</w:t>
      </w:r>
    </w:p>
    <w:p w:rsidR="00BC4E27" w:rsidRPr="001D1A46" w:rsidRDefault="00BC4E27" w:rsidP="00BC4E27">
      <w:pPr>
        <w:pStyle w:val="NoSpacing"/>
        <w:ind w:left="1080"/>
        <w:rPr>
          <w:sz w:val="24"/>
          <w:szCs w:val="24"/>
        </w:rPr>
      </w:pPr>
      <w:r>
        <w:rPr>
          <w:sz w:val="24"/>
          <w:szCs w:val="24"/>
        </w:rPr>
        <w:tab/>
      </w:r>
      <w:r w:rsidRPr="001D1A46">
        <w:rPr>
          <w:sz w:val="24"/>
          <w:szCs w:val="24"/>
        </w:rPr>
        <w:t xml:space="preserve">Choose Title </w:t>
      </w:r>
      <w:proofErr w:type="gramStart"/>
      <w:r w:rsidRPr="001D1A46">
        <w:rPr>
          <w:sz w:val="24"/>
          <w:szCs w:val="24"/>
        </w:rPr>
        <w:t>‘Ms.’.</w:t>
      </w:r>
      <w:proofErr w:type="gramEnd"/>
    </w:p>
    <w:p w:rsidR="00BC4E27" w:rsidRPr="001D1A46" w:rsidRDefault="00BC4E27" w:rsidP="00BC4E27">
      <w:pPr>
        <w:pStyle w:val="NoSpacing"/>
        <w:ind w:left="1080"/>
        <w:rPr>
          <w:sz w:val="24"/>
          <w:szCs w:val="24"/>
        </w:rPr>
      </w:pPr>
      <w:r>
        <w:rPr>
          <w:sz w:val="24"/>
          <w:szCs w:val="24"/>
        </w:rPr>
        <w:tab/>
      </w:r>
      <w:r w:rsidRPr="001D1A46">
        <w:rPr>
          <w:sz w:val="24"/>
          <w:szCs w:val="24"/>
        </w:rPr>
        <w:t>Input Full Name ‘Hoàng Thị Tố</w:t>
      </w:r>
      <w:r>
        <w:rPr>
          <w:sz w:val="24"/>
          <w:szCs w:val="24"/>
        </w:rPr>
        <w:t xml:space="preserve"> Như’</w:t>
      </w:r>
    </w:p>
    <w:p w:rsidR="00BC4E27" w:rsidRPr="001D1A46" w:rsidRDefault="00BC4E27" w:rsidP="00BC4E27">
      <w:pPr>
        <w:pStyle w:val="NoSpacing"/>
        <w:ind w:left="1080"/>
        <w:rPr>
          <w:sz w:val="24"/>
          <w:szCs w:val="24"/>
        </w:rPr>
      </w:pPr>
      <w:r>
        <w:rPr>
          <w:sz w:val="24"/>
          <w:szCs w:val="24"/>
        </w:rPr>
        <w:tab/>
      </w:r>
      <w:r w:rsidRPr="001D1A46">
        <w:rPr>
          <w:sz w:val="24"/>
          <w:szCs w:val="24"/>
        </w:rPr>
        <w:t>Input Position ‘Logistics Manager’.</w:t>
      </w:r>
    </w:p>
    <w:p w:rsidR="00BC4E27" w:rsidRPr="001D1A46" w:rsidRDefault="00BC4E27" w:rsidP="00BC4E27">
      <w:pPr>
        <w:pStyle w:val="NoSpacing"/>
        <w:ind w:left="1080"/>
        <w:rPr>
          <w:sz w:val="24"/>
          <w:szCs w:val="24"/>
        </w:rPr>
      </w:pPr>
      <w:r>
        <w:rPr>
          <w:sz w:val="24"/>
          <w:szCs w:val="24"/>
        </w:rPr>
        <w:tab/>
      </w:r>
      <w:r w:rsidRPr="001D1A46">
        <w:rPr>
          <w:sz w:val="24"/>
          <w:szCs w:val="24"/>
        </w:rPr>
        <w:t>Input Email Address ‘nhu@lazada.vn’.</w:t>
      </w:r>
    </w:p>
    <w:p w:rsidR="00BC4E27" w:rsidRPr="001D1A46" w:rsidRDefault="00BC4E27" w:rsidP="00BC4E27">
      <w:pPr>
        <w:pStyle w:val="NoSpacing"/>
        <w:ind w:left="1080"/>
        <w:rPr>
          <w:sz w:val="24"/>
          <w:szCs w:val="24"/>
        </w:rPr>
      </w:pPr>
      <w:r>
        <w:rPr>
          <w:sz w:val="24"/>
          <w:szCs w:val="24"/>
        </w:rPr>
        <w:tab/>
        <w:t>Input Phone Number ‘0938532546’</w:t>
      </w:r>
    </w:p>
    <w:p w:rsidR="00BC4E27" w:rsidRDefault="00BC4E27" w:rsidP="00BC4E27">
      <w:pPr>
        <w:pStyle w:val="ListParagraph"/>
        <w:ind w:left="1080"/>
        <w:rPr>
          <w:szCs w:val="24"/>
        </w:rPr>
      </w:pPr>
      <w:r w:rsidRPr="001D1A46">
        <w:rPr>
          <w:szCs w:val="24"/>
        </w:rPr>
        <w:tab/>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Contact</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sidRPr="001D1A46">
        <w:rPr>
          <w:b/>
          <w:sz w:val="24"/>
          <w:szCs w:val="24"/>
        </w:rPr>
        <w:tab/>
      </w:r>
      <w:r w:rsidRPr="001D1A46">
        <w:rPr>
          <w:sz w:val="24"/>
          <w:szCs w:val="24"/>
        </w:rPr>
        <w:t>Check whether office staff can create edit customer contact information.</w:t>
      </w:r>
    </w:p>
    <w:p w:rsidR="00BC4E27" w:rsidRPr="001D1A46" w:rsidRDefault="00BC4E27" w:rsidP="00BC4E27">
      <w:pPr>
        <w:pStyle w:val="NoSpacing"/>
        <w:ind w:left="1080"/>
        <w:rPr>
          <w:b/>
          <w:sz w:val="24"/>
          <w:szCs w:val="24"/>
        </w:rPr>
      </w:pPr>
      <w:r w:rsidRPr="001D1A46">
        <w:rPr>
          <w:b/>
          <w:sz w:val="24"/>
          <w:szCs w:val="24"/>
        </w:rPr>
        <w:t>Inputs</w:t>
      </w:r>
    </w:p>
    <w:p w:rsidR="00BC4E27" w:rsidRDefault="00BC4E27" w:rsidP="00BC4E27">
      <w:pPr>
        <w:pStyle w:val="NoSpacing"/>
        <w:ind w:left="1080"/>
        <w:rPr>
          <w:sz w:val="24"/>
          <w:szCs w:val="24"/>
        </w:rPr>
      </w:pPr>
      <w:r>
        <w:rPr>
          <w:b/>
          <w:sz w:val="24"/>
          <w:szCs w:val="24"/>
        </w:rPr>
        <w:tab/>
      </w:r>
      <w:r w:rsidRPr="001D1A46">
        <w:rPr>
          <w:sz w:val="24"/>
          <w:szCs w:val="24"/>
        </w:rPr>
        <w:t>Title</w:t>
      </w:r>
      <w:r w:rsidRPr="001D1A46">
        <w:rPr>
          <w:sz w:val="24"/>
          <w:szCs w:val="24"/>
        </w:rPr>
        <w:tab/>
      </w:r>
      <w:r w:rsidRPr="001D1A46">
        <w:rPr>
          <w:sz w:val="24"/>
          <w:szCs w:val="24"/>
        </w:rPr>
        <w:tab/>
      </w:r>
    </w:p>
    <w:p w:rsidR="00BC4E27" w:rsidRDefault="00BC4E27" w:rsidP="00BC4E27">
      <w:pPr>
        <w:pStyle w:val="NoSpacing"/>
        <w:ind w:left="1080" w:firstLine="360"/>
        <w:rPr>
          <w:sz w:val="24"/>
          <w:szCs w:val="24"/>
        </w:rPr>
      </w:pPr>
      <w:r w:rsidRPr="001D1A46">
        <w:rPr>
          <w:sz w:val="24"/>
          <w:szCs w:val="24"/>
        </w:rPr>
        <w:t xml:space="preserve">Full Name </w:t>
      </w:r>
      <w:r w:rsidRPr="001D1A46">
        <w:rPr>
          <w:sz w:val="24"/>
          <w:szCs w:val="24"/>
        </w:rPr>
        <w:tab/>
      </w:r>
      <w:r w:rsidRPr="001D1A46">
        <w:rPr>
          <w:sz w:val="24"/>
          <w:szCs w:val="24"/>
        </w:rPr>
        <w:tab/>
      </w:r>
    </w:p>
    <w:p w:rsidR="00BC4E27" w:rsidRDefault="00BC4E27" w:rsidP="00BC4E27">
      <w:pPr>
        <w:pStyle w:val="NoSpacing"/>
        <w:ind w:left="1080" w:firstLine="360"/>
        <w:rPr>
          <w:sz w:val="24"/>
          <w:szCs w:val="24"/>
        </w:rPr>
      </w:pPr>
      <w:r w:rsidRPr="001D1A46">
        <w:rPr>
          <w:sz w:val="24"/>
          <w:szCs w:val="24"/>
        </w:rPr>
        <w:t>Position</w:t>
      </w:r>
      <w:r w:rsidRPr="001D1A46">
        <w:rPr>
          <w:sz w:val="24"/>
          <w:szCs w:val="24"/>
        </w:rPr>
        <w:tab/>
      </w:r>
      <w:r w:rsidRPr="001D1A46">
        <w:rPr>
          <w:sz w:val="24"/>
          <w:szCs w:val="24"/>
        </w:rPr>
        <w:tab/>
      </w:r>
    </w:p>
    <w:p w:rsidR="00BC4E27" w:rsidRDefault="00BC4E27" w:rsidP="00BC4E27">
      <w:pPr>
        <w:pStyle w:val="NoSpacing"/>
        <w:ind w:left="1080" w:firstLine="360"/>
        <w:rPr>
          <w:sz w:val="24"/>
          <w:szCs w:val="24"/>
        </w:rPr>
      </w:pPr>
      <w:r w:rsidRPr="001D1A46">
        <w:rPr>
          <w:sz w:val="24"/>
          <w:szCs w:val="24"/>
        </w:rPr>
        <w:t xml:space="preserve">Email Address </w:t>
      </w:r>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t>Phone Number</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410"/>
        <w:gridCol w:w="3960"/>
      </w:tblGrid>
      <w:tr w:rsidR="00BC4E27" w:rsidRPr="001D1A46" w:rsidTr="00BC4E27">
        <w:tc>
          <w:tcPr>
            <w:tcW w:w="441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396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410" w:type="dxa"/>
          </w:tcPr>
          <w:p w:rsidR="00BC4E27" w:rsidRPr="001D1A46" w:rsidRDefault="00BC4E27" w:rsidP="00BC4E27">
            <w:pPr>
              <w:pStyle w:val="NoSpacing"/>
              <w:rPr>
                <w:sz w:val="24"/>
                <w:szCs w:val="24"/>
              </w:rPr>
            </w:pPr>
            <w:r w:rsidRPr="001D1A46">
              <w:rPr>
                <w:sz w:val="24"/>
                <w:szCs w:val="24"/>
              </w:rPr>
              <w:t>Updated Contact information is displayed in Contact list</w:t>
            </w:r>
          </w:p>
        </w:tc>
        <w:tc>
          <w:tcPr>
            <w:tcW w:w="396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Contact information is not updated</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Pr>
          <w:sz w:val="24"/>
          <w:szCs w:val="24"/>
        </w:rPr>
        <w:tab/>
      </w:r>
      <w:r w:rsidRPr="001D1A46">
        <w:rPr>
          <w:sz w:val="24"/>
          <w:szCs w:val="24"/>
        </w:rPr>
        <w:t>Click “Customer” button. System will redirect to Customer page.</w:t>
      </w:r>
    </w:p>
    <w:p w:rsidR="00BC4E27" w:rsidRPr="001D1A46" w:rsidRDefault="00BC4E27" w:rsidP="00BC4E27">
      <w:pPr>
        <w:pStyle w:val="NoSpacing"/>
        <w:ind w:left="1080"/>
        <w:rPr>
          <w:sz w:val="24"/>
          <w:szCs w:val="24"/>
        </w:rPr>
      </w:pPr>
      <w:r>
        <w:rPr>
          <w:sz w:val="24"/>
          <w:szCs w:val="24"/>
        </w:rPr>
        <w:tab/>
      </w:r>
      <w:r w:rsidRPr="001D1A46">
        <w:rPr>
          <w:sz w:val="24"/>
          <w:szCs w:val="24"/>
        </w:rPr>
        <w:t>In Customer page, click ‘View Details’ icon of Company Name ‘Lazada Việt Nam’. System will redirect to ‘Customer Details’ page.</w:t>
      </w:r>
    </w:p>
    <w:p w:rsidR="00BC4E27" w:rsidRPr="001D1A46" w:rsidRDefault="00BC4E27" w:rsidP="00BC4E27">
      <w:pPr>
        <w:pStyle w:val="NoSpacing"/>
        <w:ind w:left="1080"/>
        <w:rPr>
          <w:sz w:val="24"/>
          <w:szCs w:val="24"/>
        </w:rPr>
      </w:pPr>
      <w:r>
        <w:rPr>
          <w:sz w:val="24"/>
          <w:szCs w:val="24"/>
        </w:rPr>
        <w:tab/>
      </w:r>
      <w:r w:rsidRPr="001D1A46">
        <w:rPr>
          <w:sz w:val="24"/>
          <w:szCs w:val="24"/>
        </w:rPr>
        <w:t>Click ‘Edit’ icon of Contact Name ‘Hoàng Thị Tố Như’.</w:t>
      </w:r>
    </w:p>
    <w:p w:rsidR="00BC4E27" w:rsidRPr="001D1A46" w:rsidRDefault="00BC4E27" w:rsidP="00BC4E27">
      <w:pPr>
        <w:pStyle w:val="NoSpacing"/>
        <w:ind w:left="1080"/>
        <w:rPr>
          <w:sz w:val="24"/>
          <w:szCs w:val="24"/>
        </w:rPr>
      </w:pPr>
      <w:r>
        <w:rPr>
          <w:sz w:val="24"/>
          <w:szCs w:val="24"/>
        </w:rPr>
        <w:tab/>
      </w:r>
      <w:r w:rsidRPr="001D1A46">
        <w:rPr>
          <w:sz w:val="24"/>
          <w:szCs w:val="24"/>
        </w:rPr>
        <w:t>Change Email Address from ‘nhu@lazada.vn’ to ‘nhu@lazada.com’.</w:t>
      </w:r>
    </w:p>
    <w:p w:rsidR="00BC4E27" w:rsidRPr="001D1A46" w:rsidRDefault="00BC4E27" w:rsidP="00BC4E27">
      <w:pPr>
        <w:pStyle w:val="NoSpacing"/>
        <w:ind w:left="1080"/>
        <w:rPr>
          <w:sz w:val="24"/>
          <w:szCs w:val="24"/>
        </w:rPr>
      </w:pPr>
      <w:r>
        <w:rPr>
          <w:sz w:val="24"/>
          <w:szCs w:val="24"/>
        </w:rPr>
        <w:tab/>
      </w:r>
      <w:r w:rsidRPr="001D1A46">
        <w:rPr>
          <w:sz w:val="24"/>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Delete Contact</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lastRenderedPageBreak/>
        <w:tab/>
      </w:r>
      <w:r w:rsidRPr="001D1A46">
        <w:rPr>
          <w:sz w:val="24"/>
          <w:szCs w:val="24"/>
        </w:rPr>
        <w:t>Check whether office staff can delete customer contact.</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370" w:type="dxa"/>
        <w:tblInd w:w="1458" w:type="dxa"/>
        <w:tblLook w:val="04A0" w:firstRow="1" w:lastRow="0" w:firstColumn="1" w:lastColumn="0" w:noHBand="0" w:noVBand="1"/>
      </w:tblPr>
      <w:tblGrid>
        <w:gridCol w:w="4410"/>
        <w:gridCol w:w="3960"/>
      </w:tblGrid>
      <w:tr w:rsidR="00BC4E27" w:rsidRPr="001D1A46" w:rsidTr="00BC4E27">
        <w:tc>
          <w:tcPr>
            <w:tcW w:w="441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396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410" w:type="dxa"/>
          </w:tcPr>
          <w:p w:rsidR="00BC4E27" w:rsidRPr="001D1A46" w:rsidRDefault="00BC4E27" w:rsidP="00BC4E27">
            <w:pPr>
              <w:pStyle w:val="NoSpacing"/>
              <w:rPr>
                <w:sz w:val="24"/>
                <w:szCs w:val="24"/>
              </w:rPr>
            </w:pPr>
            <w:r w:rsidRPr="001D1A46">
              <w:rPr>
                <w:sz w:val="24"/>
                <w:szCs w:val="24"/>
              </w:rPr>
              <w:t>Confirmation dialog with message ‘Delete this contact’</w:t>
            </w:r>
          </w:p>
          <w:p w:rsidR="00BC4E27" w:rsidRPr="001D1A46" w:rsidRDefault="00BC4E27" w:rsidP="00BC4E27">
            <w:pPr>
              <w:pStyle w:val="NoSpacing"/>
              <w:rPr>
                <w:sz w:val="24"/>
                <w:szCs w:val="24"/>
              </w:rPr>
            </w:pPr>
            <w:r w:rsidRPr="001D1A46">
              <w:rPr>
                <w:sz w:val="24"/>
                <w:szCs w:val="24"/>
              </w:rPr>
              <w:t>Contact is deleted from Contact list</w:t>
            </w:r>
          </w:p>
        </w:tc>
        <w:tc>
          <w:tcPr>
            <w:tcW w:w="3960" w:type="dxa"/>
          </w:tcPr>
          <w:p w:rsidR="00BC4E27" w:rsidRPr="001D1A46" w:rsidRDefault="00BC4E27" w:rsidP="00BC4E27">
            <w:pPr>
              <w:pStyle w:val="NoSpacing"/>
              <w:rPr>
                <w:sz w:val="24"/>
                <w:szCs w:val="24"/>
              </w:rPr>
            </w:pPr>
            <w:r w:rsidRPr="001D1A46">
              <w:rPr>
                <w:sz w:val="24"/>
                <w:szCs w:val="24"/>
              </w:rPr>
              <w:t>Deleted Contact is still displayed in Contact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w:t>
      </w:r>
      <w:r>
        <w:rPr>
          <w:sz w:val="24"/>
          <w:szCs w:val="24"/>
        </w:rPr>
        <w:t>ged in with ‘Office Staff’ role</w:t>
      </w:r>
    </w:p>
    <w:p w:rsidR="00BC4E27" w:rsidRPr="001D1A46" w:rsidRDefault="00BC4E27" w:rsidP="00BC4E27">
      <w:pPr>
        <w:pStyle w:val="NoSpacing"/>
        <w:ind w:left="1080"/>
        <w:rPr>
          <w:sz w:val="24"/>
          <w:szCs w:val="24"/>
        </w:rPr>
      </w:pPr>
      <w:r>
        <w:rPr>
          <w:sz w:val="24"/>
          <w:szCs w:val="24"/>
        </w:rPr>
        <w:tab/>
      </w:r>
      <w:r w:rsidRPr="001D1A46">
        <w:rPr>
          <w:sz w:val="24"/>
          <w:szCs w:val="24"/>
        </w:rPr>
        <w:t>Click “Customer” button. System will redirect to Customer page.</w:t>
      </w:r>
    </w:p>
    <w:p w:rsidR="00BC4E27" w:rsidRPr="001D1A46" w:rsidRDefault="00BC4E27" w:rsidP="00BC4E27">
      <w:pPr>
        <w:pStyle w:val="NoSpacing"/>
        <w:ind w:left="1080"/>
        <w:rPr>
          <w:sz w:val="24"/>
          <w:szCs w:val="24"/>
        </w:rPr>
      </w:pPr>
      <w:r>
        <w:rPr>
          <w:sz w:val="24"/>
          <w:szCs w:val="24"/>
        </w:rPr>
        <w:tab/>
      </w:r>
      <w:r w:rsidRPr="001D1A46">
        <w:rPr>
          <w:sz w:val="24"/>
          <w:szCs w:val="24"/>
        </w:rPr>
        <w:t>In Customer page, click ‘View Details’ icon of Company Name ‘Lazada Việt Nam’. System will redirect to ‘Customer Details’ page.</w:t>
      </w:r>
    </w:p>
    <w:p w:rsidR="00BC4E27" w:rsidRPr="001D1A46" w:rsidRDefault="00BC4E27" w:rsidP="00BC4E27">
      <w:pPr>
        <w:pStyle w:val="NoSpacing"/>
        <w:ind w:left="1080"/>
        <w:rPr>
          <w:sz w:val="24"/>
          <w:szCs w:val="24"/>
        </w:rPr>
      </w:pPr>
      <w:r>
        <w:rPr>
          <w:sz w:val="24"/>
          <w:szCs w:val="24"/>
        </w:rPr>
        <w:tab/>
      </w:r>
      <w:r w:rsidRPr="001D1A46">
        <w:rPr>
          <w:sz w:val="24"/>
          <w:szCs w:val="24"/>
        </w:rPr>
        <w:t>Click ‘Delete’ icon of Contact Name ‘Hoàng Thị Tố Như’.</w:t>
      </w:r>
      <w:r w:rsidRPr="001D1A46">
        <w:rPr>
          <w:sz w:val="24"/>
          <w:szCs w:val="24"/>
        </w:rPr>
        <w:tab/>
      </w:r>
      <w:r w:rsidRPr="001D1A46">
        <w:rPr>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Collection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create new collection plan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sidRPr="00F828CF">
        <w:rPr>
          <w:rFonts w:cstheme="majorHAnsi"/>
          <w:szCs w:val="24"/>
        </w:rPr>
        <w:t>City/Province</w:t>
      </w:r>
    </w:p>
    <w:p w:rsidR="00BC4E27" w:rsidRDefault="00BC4E27" w:rsidP="00BC4E27">
      <w:pPr>
        <w:pStyle w:val="ListParagraph"/>
        <w:ind w:left="1080" w:firstLine="360"/>
        <w:rPr>
          <w:rFonts w:cstheme="majorHAnsi"/>
          <w:szCs w:val="24"/>
        </w:rPr>
      </w:pPr>
      <w:r w:rsidRPr="00F828CF">
        <w:rPr>
          <w:rFonts w:cstheme="majorHAnsi"/>
          <w:szCs w:val="24"/>
        </w:rPr>
        <w:t>District</w:t>
      </w:r>
    </w:p>
    <w:p w:rsidR="00BC4E27" w:rsidRDefault="00BC4E27" w:rsidP="00BC4E27">
      <w:pPr>
        <w:pStyle w:val="ListParagraph"/>
        <w:ind w:left="1080" w:firstLine="360"/>
        <w:rPr>
          <w:rFonts w:cstheme="majorHAnsi"/>
          <w:szCs w:val="24"/>
        </w:rPr>
      </w:pPr>
      <w:r w:rsidRPr="00F828CF">
        <w:rPr>
          <w:rFonts w:cstheme="majorHAnsi"/>
          <w:szCs w:val="24"/>
        </w:rPr>
        <w:t>Ward</w:t>
      </w:r>
    </w:p>
    <w:p w:rsidR="00BC4E27" w:rsidRPr="00F828CF" w:rsidRDefault="00BC4E27" w:rsidP="00BC4E27">
      <w:pPr>
        <w:pStyle w:val="ListParagraph"/>
        <w:ind w:left="1080" w:firstLine="360"/>
        <w:rPr>
          <w:rFonts w:cstheme="majorHAnsi"/>
          <w:szCs w:val="24"/>
        </w:rPr>
      </w:pPr>
      <w:r w:rsidRPr="00F828CF">
        <w:rPr>
          <w:rFonts w:cstheme="majorHAnsi"/>
          <w:szCs w:val="24"/>
        </w:rPr>
        <w:t>Staff</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New Collection Plan is displayed in Collection Plan list</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New Collection Plan is not added to the list</w:t>
            </w:r>
          </w:p>
        </w:tc>
      </w:tr>
    </w:tbl>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Collection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“Add” button</w:t>
      </w:r>
    </w:p>
    <w:p w:rsidR="00BC4E27" w:rsidRPr="00F828CF" w:rsidRDefault="00BC4E27" w:rsidP="00BC4E27">
      <w:pPr>
        <w:pStyle w:val="ListParagraph"/>
        <w:ind w:left="1080" w:firstLine="360"/>
        <w:rPr>
          <w:rFonts w:cstheme="majorHAnsi"/>
          <w:szCs w:val="24"/>
        </w:rPr>
      </w:pPr>
      <w:r w:rsidRPr="00F828CF">
        <w:rPr>
          <w:rFonts w:cstheme="majorHAnsi"/>
          <w:szCs w:val="24"/>
        </w:rPr>
        <w:t>Select City/Province is “Thành Phố Hồ Chí Minh”</w:t>
      </w:r>
    </w:p>
    <w:p w:rsidR="00BC4E27" w:rsidRPr="00F828CF" w:rsidRDefault="00BC4E27" w:rsidP="00BC4E27">
      <w:pPr>
        <w:pStyle w:val="ListParagraph"/>
        <w:ind w:left="1080" w:firstLine="360"/>
        <w:rPr>
          <w:rFonts w:cstheme="majorHAnsi"/>
          <w:szCs w:val="24"/>
        </w:rPr>
      </w:pPr>
      <w:r w:rsidRPr="00F828CF">
        <w:rPr>
          <w:rFonts w:cstheme="majorHAnsi"/>
          <w:szCs w:val="24"/>
        </w:rPr>
        <w:t>Select District is “All Districts”</w:t>
      </w:r>
    </w:p>
    <w:p w:rsidR="00BC4E27" w:rsidRPr="00F828CF" w:rsidRDefault="00BC4E27" w:rsidP="00BC4E27">
      <w:pPr>
        <w:pStyle w:val="ListParagraph"/>
        <w:ind w:left="1080" w:firstLine="360"/>
        <w:rPr>
          <w:rFonts w:cstheme="majorHAnsi"/>
          <w:szCs w:val="24"/>
        </w:rPr>
      </w:pPr>
      <w:r w:rsidRPr="00F828CF">
        <w:rPr>
          <w:rFonts w:cstheme="majorHAnsi"/>
          <w:szCs w:val="24"/>
        </w:rPr>
        <w:t>Select Ward is “All Wards”</w:t>
      </w:r>
    </w:p>
    <w:p w:rsidR="00BC4E27" w:rsidRPr="00F828CF" w:rsidRDefault="00BC4E27" w:rsidP="00BC4E27">
      <w:pPr>
        <w:pStyle w:val="ListParagraph"/>
        <w:ind w:left="1080" w:firstLine="360"/>
        <w:rPr>
          <w:rFonts w:cstheme="majorHAnsi"/>
          <w:szCs w:val="24"/>
        </w:rPr>
      </w:pPr>
      <w:r w:rsidRPr="00F828CF">
        <w:rPr>
          <w:rFonts w:cstheme="majorHAnsi"/>
          <w:szCs w:val="24"/>
        </w:rPr>
        <w:t>Click “Add to plan” icon</w:t>
      </w:r>
    </w:p>
    <w:p w:rsidR="00BC4E27" w:rsidRPr="00F828CF" w:rsidRDefault="00BC4E27" w:rsidP="00BC4E27">
      <w:pPr>
        <w:pStyle w:val="ListParagraph"/>
        <w:ind w:left="1080" w:firstLine="360"/>
        <w:rPr>
          <w:rFonts w:cstheme="majorHAnsi"/>
          <w:szCs w:val="24"/>
        </w:rPr>
      </w:pPr>
      <w:r w:rsidRPr="00F828CF">
        <w:rPr>
          <w:rFonts w:cstheme="majorHAnsi"/>
          <w:szCs w:val="24"/>
        </w:rPr>
        <w:t>Click “Create Plan” button</w:t>
      </w:r>
    </w:p>
    <w:p w:rsidR="00BC4E27" w:rsidRPr="00F828CF" w:rsidRDefault="00BC4E27" w:rsidP="00BC4E27">
      <w:pPr>
        <w:pStyle w:val="ListParagraph"/>
        <w:ind w:left="1080" w:firstLine="360"/>
        <w:rPr>
          <w:rFonts w:cstheme="majorHAnsi"/>
          <w:szCs w:val="24"/>
        </w:rPr>
      </w:pPr>
      <w:r w:rsidRPr="00F828CF">
        <w:rPr>
          <w:rFonts w:cstheme="majorHAnsi"/>
          <w:szCs w:val="24"/>
        </w:rPr>
        <w:t>Click “Assign to staff” icon</w:t>
      </w:r>
    </w:p>
    <w:p w:rsidR="00BC4E27" w:rsidRPr="00F828CF" w:rsidRDefault="00BC4E27" w:rsidP="00BC4E27">
      <w:pPr>
        <w:pStyle w:val="ListParagraph"/>
        <w:ind w:left="1080" w:firstLine="360"/>
        <w:rPr>
          <w:rFonts w:cstheme="majorHAnsi"/>
          <w:szCs w:val="24"/>
        </w:rPr>
      </w:pPr>
      <w:r w:rsidRPr="00F828CF">
        <w:rPr>
          <w:rFonts w:cstheme="majorHAnsi"/>
          <w:szCs w:val="24"/>
        </w:rPr>
        <w:t>Select staff is “vuph”</w:t>
      </w:r>
    </w:p>
    <w:p w:rsidR="00BC4E27" w:rsidRPr="00F828CF" w:rsidRDefault="00BC4E27" w:rsidP="00BC4E27">
      <w:pPr>
        <w:pStyle w:val="ListParagraph"/>
        <w:ind w:left="1080" w:firstLine="360"/>
        <w:rPr>
          <w:rFonts w:cstheme="majorHAnsi"/>
          <w:szCs w:val="24"/>
        </w:rPr>
      </w:pPr>
      <w:r w:rsidRPr="00F828CF">
        <w:rPr>
          <w:rFonts w:cstheme="majorHAnsi"/>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Filter Collection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lastRenderedPageBreak/>
        <w:t>Check whether user can filter collection plans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sidRPr="00F828CF">
        <w:rPr>
          <w:rFonts w:cstheme="majorHAnsi"/>
          <w:szCs w:val="24"/>
        </w:rPr>
        <w:t>Begin Date</w:t>
      </w:r>
    </w:p>
    <w:p w:rsidR="00BC4E27" w:rsidRPr="00F828CF" w:rsidRDefault="00BC4E27" w:rsidP="00BC4E27">
      <w:pPr>
        <w:pStyle w:val="ListParagraph"/>
        <w:ind w:left="1080" w:firstLine="360"/>
        <w:rPr>
          <w:rFonts w:cstheme="majorHAnsi"/>
          <w:szCs w:val="24"/>
        </w:rPr>
      </w:pPr>
      <w:r w:rsidRPr="00F828CF">
        <w:rPr>
          <w:rFonts w:cstheme="majorHAnsi"/>
          <w:szCs w:val="24"/>
        </w:rPr>
        <w:t>End Date</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Collection Plan which want to see, is displayed in Collection Plan list</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Collection Plan which want to see, is not displayed in Collection Plan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Collection Plan page</w:t>
      </w:r>
    </w:p>
    <w:p w:rsidR="00BC4E27" w:rsidRPr="00F828CF" w:rsidRDefault="00BC4E27" w:rsidP="00BC4E27">
      <w:pPr>
        <w:pStyle w:val="ListParagraph"/>
        <w:ind w:left="1080" w:firstLine="360"/>
        <w:rPr>
          <w:rFonts w:cstheme="majorHAnsi"/>
          <w:szCs w:val="24"/>
        </w:rPr>
      </w:pPr>
      <w:r w:rsidRPr="00F828CF">
        <w:rPr>
          <w:rFonts w:cstheme="majorHAnsi"/>
          <w:szCs w:val="24"/>
        </w:rPr>
        <w:t>Select “New” and “Finished” status</w:t>
      </w:r>
    </w:p>
    <w:p w:rsidR="00BC4E27" w:rsidRPr="00F828CF" w:rsidRDefault="00BC4E27" w:rsidP="00BC4E27">
      <w:pPr>
        <w:pStyle w:val="ListParagraph"/>
        <w:ind w:left="1080" w:firstLine="360"/>
        <w:rPr>
          <w:rFonts w:cstheme="majorHAnsi"/>
          <w:szCs w:val="24"/>
        </w:rPr>
      </w:pPr>
      <w:r w:rsidRPr="00F828CF">
        <w:rPr>
          <w:rFonts w:cstheme="majorHAnsi"/>
          <w:szCs w:val="24"/>
        </w:rPr>
        <w:t>Input Begin Date is “1/12/2012”</w:t>
      </w:r>
    </w:p>
    <w:p w:rsidR="00BC4E27" w:rsidRPr="00F828CF" w:rsidRDefault="00BC4E27" w:rsidP="00BC4E27">
      <w:pPr>
        <w:pStyle w:val="ListParagraph"/>
        <w:ind w:left="1080" w:firstLine="360"/>
        <w:rPr>
          <w:rFonts w:cstheme="majorHAnsi"/>
          <w:szCs w:val="24"/>
        </w:rPr>
      </w:pPr>
      <w:r w:rsidRPr="00F828CF">
        <w:rPr>
          <w:rFonts w:cstheme="majorHAnsi"/>
          <w:szCs w:val="24"/>
        </w:rPr>
        <w:t>Input End Date is “3/12/2012”</w:t>
      </w:r>
    </w:p>
    <w:p w:rsidR="00BC4E27" w:rsidRPr="00F828CF" w:rsidRDefault="00BC4E27" w:rsidP="00BC4E27">
      <w:pPr>
        <w:pStyle w:val="ListParagraph"/>
        <w:ind w:left="1080" w:firstLine="360"/>
        <w:rPr>
          <w:rFonts w:cstheme="majorHAnsi"/>
          <w:szCs w:val="24"/>
        </w:rPr>
      </w:pPr>
      <w:r w:rsidRPr="00F828CF">
        <w:rPr>
          <w:rFonts w:cstheme="majorHAnsi"/>
          <w:szCs w:val="24"/>
        </w:rPr>
        <w:t>Click “Filter”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Cancel Collection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cancel collection plan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Canceled Collection Plan is removed from Collection Plan list</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Canceled Collection Plan is not removed from Collection Plan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Collection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“View” icon</w:t>
      </w:r>
    </w:p>
    <w:p w:rsidR="00BC4E27" w:rsidRPr="00F828CF" w:rsidRDefault="00BC4E27" w:rsidP="00BC4E27">
      <w:pPr>
        <w:pStyle w:val="ListParagraph"/>
        <w:ind w:left="1080" w:firstLine="360"/>
        <w:rPr>
          <w:rFonts w:cstheme="majorHAnsi"/>
          <w:szCs w:val="24"/>
        </w:rPr>
      </w:pPr>
      <w:r w:rsidRPr="00F828CF">
        <w:rPr>
          <w:rFonts w:cstheme="majorHAnsi"/>
          <w:szCs w:val="24"/>
        </w:rPr>
        <w:t>Click “Cancel Plan” button</w:t>
      </w:r>
    </w:p>
    <w:p w:rsidR="00BC4E27" w:rsidRPr="00F828CF" w:rsidRDefault="00BC4E27" w:rsidP="00BC4E27">
      <w:pPr>
        <w:pStyle w:val="ListParagraph"/>
        <w:ind w:left="1080" w:firstLine="360"/>
        <w:rPr>
          <w:rFonts w:cstheme="majorHAnsi"/>
          <w:szCs w:val="24"/>
        </w:rPr>
      </w:pPr>
      <w:r w:rsidRPr="00F828CF">
        <w:rPr>
          <w:rFonts w:cstheme="majorHAnsi"/>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View Collection Plan Detail</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view collection plan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lastRenderedPageBreak/>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rPr>
          <w:trHeight w:val="367"/>
        </w:trPr>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Collection Plan is viewed complete</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Collection Plan is not viewed complete</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Collection Plan page</w:t>
      </w:r>
    </w:p>
    <w:p w:rsidR="00BC4E27" w:rsidRPr="00D9280D" w:rsidRDefault="00BC4E27" w:rsidP="00BC4E27">
      <w:pPr>
        <w:pStyle w:val="ListParagraph"/>
        <w:ind w:left="1080" w:firstLine="360"/>
        <w:rPr>
          <w:b/>
        </w:rPr>
      </w:pPr>
      <w:r w:rsidRPr="00F828CF">
        <w:rPr>
          <w:rFonts w:cstheme="majorHAnsi"/>
          <w:szCs w:val="24"/>
        </w:rPr>
        <w:t>Click “View” icon a request</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Assign Collection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assign to staff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Staff</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Staff is assigned complete</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Staff is not assigned complete</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Collection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“View” icon</w:t>
      </w:r>
    </w:p>
    <w:p w:rsidR="00BC4E27" w:rsidRPr="00F828CF" w:rsidRDefault="00BC4E27" w:rsidP="00BC4E27">
      <w:pPr>
        <w:pStyle w:val="ListParagraph"/>
        <w:ind w:left="1080" w:firstLine="360"/>
        <w:rPr>
          <w:rFonts w:cstheme="majorHAnsi"/>
          <w:szCs w:val="24"/>
        </w:rPr>
      </w:pPr>
      <w:r w:rsidRPr="00F828CF">
        <w:rPr>
          <w:rFonts w:cstheme="majorHAnsi"/>
          <w:szCs w:val="24"/>
        </w:rPr>
        <w:t>“Assign to staff” icon</w:t>
      </w:r>
    </w:p>
    <w:p w:rsidR="00BC4E27" w:rsidRPr="00F828CF" w:rsidRDefault="00BC4E27" w:rsidP="00BC4E27">
      <w:pPr>
        <w:pStyle w:val="ListParagraph"/>
        <w:ind w:left="1080" w:firstLine="360"/>
        <w:rPr>
          <w:rFonts w:cstheme="majorHAnsi"/>
          <w:szCs w:val="24"/>
        </w:rPr>
      </w:pPr>
      <w:r w:rsidRPr="00F828CF">
        <w:rPr>
          <w:rFonts w:cstheme="majorHAnsi"/>
          <w:szCs w:val="24"/>
        </w:rPr>
        <w:t>Select Staff is “binhhn”</w:t>
      </w:r>
    </w:p>
    <w:p w:rsidR="00BC4E27" w:rsidRPr="00F828CF" w:rsidRDefault="00BC4E27" w:rsidP="00BC4E27">
      <w:pPr>
        <w:pStyle w:val="ListParagraph"/>
        <w:ind w:left="1080" w:firstLine="360"/>
        <w:rPr>
          <w:rFonts w:cstheme="majorHAnsi"/>
          <w:szCs w:val="24"/>
        </w:rPr>
      </w:pPr>
      <w:r w:rsidRPr="00F828CF">
        <w:rPr>
          <w:rFonts w:cstheme="majorHAnsi"/>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Mark as Finished Collection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mark as finished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Collection Plan is marked as finished</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Collection Plan is not marked as finished</w:t>
            </w:r>
          </w:p>
        </w:tc>
      </w:tr>
    </w:tbl>
    <w:p w:rsidR="00BC4E27" w:rsidRPr="00F828CF" w:rsidRDefault="00BC4E27" w:rsidP="00BC4E27">
      <w:pPr>
        <w:pStyle w:val="ListParagraph"/>
        <w:ind w:left="1080"/>
        <w:rPr>
          <w:rFonts w:cstheme="majorHAnsi"/>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Collection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“View” icon</w:t>
      </w:r>
    </w:p>
    <w:p w:rsidR="00BC4E27" w:rsidRPr="00F828CF" w:rsidRDefault="00BC4E27" w:rsidP="00BC4E27">
      <w:pPr>
        <w:pStyle w:val="ListParagraph"/>
        <w:ind w:left="1080" w:firstLine="360"/>
        <w:rPr>
          <w:rFonts w:cstheme="majorHAnsi"/>
          <w:szCs w:val="24"/>
        </w:rPr>
      </w:pPr>
      <w:r w:rsidRPr="00F828CF">
        <w:rPr>
          <w:rFonts w:cstheme="majorHAnsi"/>
          <w:szCs w:val="24"/>
        </w:rPr>
        <w:t>Click “Mark as Finished”</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Mark Request as Collected</w:t>
      </w:r>
    </w:p>
    <w:p w:rsidR="00BC4E27" w:rsidRPr="00F828CF" w:rsidRDefault="00BC4E27" w:rsidP="00BC4E27">
      <w:pPr>
        <w:pStyle w:val="ListParagraph"/>
        <w:ind w:left="1080"/>
        <w:rPr>
          <w:rFonts w:cstheme="majorHAnsi"/>
          <w:b/>
          <w:szCs w:val="24"/>
        </w:rPr>
      </w:pPr>
      <w:r w:rsidRPr="00F828CF">
        <w:rPr>
          <w:rFonts w:cstheme="majorHAnsi"/>
          <w:b/>
          <w:szCs w:val="24"/>
        </w:rPr>
        <w:lastRenderedPageBreak/>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mark request as collected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Request</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Request is marked as collected</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Request is not marked as collected</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Collection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“View” icon</w:t>
      </w:r>
    </w:p>
    <w:p w:rsidR="00BC4E27" w:rsidRDefault="00BC4E27" w:rsidP="00BC4E27">
      <w:pPr>
        <w:pStyle w:val="ListParagraph"/>
        <w:ind w:left="1080" w:firstLine="360"/>
        <w:rPr>
          <w:rFonts w:cstheme="majorHAnsi"/>
          <w:szCs w:val="24"/>
        </w:rPr>
      </w:pPr>
      <w:r w:rsidRPr="00F828CF">
        <w:rPr>
          <w:rFonts w:cstheme="majorHAnsi"/>
          <w:szCs w:val="24"/>
        </w:rPr>
        <w:t>Select checkbox of requests which want</w:t>
      </w:r>
      <w:r>
        <w:rPr>
          <w:rFonts w:cstheme="majorHAnsi"/>
          <w:szCs w:val="24"/>
        </w:rPr>
        <w:t xml:space="preserve"> to</w:t>
      </w:r>
      <w:r w:rsidRPr="00F828CF">
        <w:rPr>
          <w:rFonts w:cstheme="majorHAnsi"/>
          <w:szCs w:val="24"/>
        </w:rPr>
        <w:t xml:space="preserve"> marked</w:t>
      </w:r>
    </w:p>
    <w:p w:rsidR="00BC4E27" w:rsidRDefault="00BC4E27" w:rsidP="00BC4E27">
      <w:pPr>
        <w:pStyle w:val="ListParagraph"/>
        <w:ind w:left="1080" w:firstLine="360"/>
        <w:rPr>
          <w:rFonts w:cstheme="majorHAnsi"/>
          <w:szCs w:val="24"/>
        </w:rPr>
      </w:pPr>
      <w:r w:rsidRPr="00CC0B27">
        <w:rPr>
          <w:rFonts w:cstheme="majorHAnsi"/>
          <w:szCs w:val="24"/>
        </w:rPr>
        <w:t>Click “Mark as Collected”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Remove Request from Plan</w:t>
      </w: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 xml:space="preserve">Check whether user can </w:t>
      </w:r>
      <w:r>
        <w:rPr>
          <w:rFonts w:cstheme="majorHAnsi"/>
          <w:szCs w:val="24"/>
        </w:rPr>
        <w:t xml:space="preserve">remove request from plan </w:t>
      </w:r>
      <w:r w:rsidRPr="00F828CF">
        <w:rPr>
          <w:rFonts w:cstheme="majorHAnsi"/>
          <w:szCs w:val="24"/>
        </w:rPr>
        <w:t>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Pr>
                <w:rFonts w:cstheme="majorHAnsi"/>
                <w:szCs w:val="24"/>
              </w:rPr>
              <w:t>Deleted Request is not display in Request list of that Collection Plan</w:t>
            </w:r>
          </w:p>
        </w:tc>
        <w:tc>
          <w:tcPr>
            <w:tcW w:w="4261" w:type="dxa"/>
          </w:tcPr>
          <w:p w:rsidR="00BC4E27" w:rsidRPr="00F828CF" w:rsidRDefault="00BC4E27" w:rsidP="00BC4E27">
            <w:pPr>
              <w:pStyle w:val="ListParagraph"/>
              <w:ind w:left="0"/>
              <w:rPr>
                <w:rFonts w:cstheme="majorHAnsi"/>
                <w:szCs w:val="24"/>
              </w:rPr>
            </w:pPr>
            <w:r>
              <w:rPr>
                <w:rFonts w:cstheme="majorHAnsi"/>
                <w:szCs w:val="24"/>
              </w:rPr>
              <w:t>Deleted Request is still display in Request list of that Collection Plan</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Default="00BC4E27" w:rsidP="00BC4E27">
      <w:pPr>
        <w:pStyle w:val="ListParagraph"/>
        <w:ind w:left="1080" w:firstLine="360"/>
        <w:rPr>
          <w:rFonts w:cstheme="majorHAnsi"/>
          <w:szCs w:val="24"/>
        </w:rPr>
      </w:pPr>
      <w:r w:rsidRPr="00F828CF">
        <w:rPr>
          <w:rFonts w:cstheme="majorHAnsi"/>
          <w:szCs w:val="24"/>
        </w:rPr>
        <w:t xml:space="preserve">Go to </w:t>
      </w:r>
      <w:r>
        <w:rPr>
          <w:rFonts w:cstheme="majorHAnsi"/>
          <w:szCs w:val="24"/>
        </w:rPr>
        <w:t>Collection Plan</w:t>
      </w:r>
      <w:r w:rsidRPr="00F828CF">
        <w:rPr>
          <w:rFonts w:cstheme="majorHAnsi"/>
          <w:szCs w:val="24"/>
        </w:rPr>
        <w:t xml:space="preserve"> page</w:t>
      </w:r>
    </w:p>
    <w:p w:rsidR="00BC4E27" w:rsidRDefault="00BC4E27" w:rsidP="00BC4E27">
      <w:pPr>
        <w:pStyle w:val="ListParagraph"/>
        <w:ind w:left="1080" w:firstLine="360"/>
        <w:rPr>
          <w:rFonts w:cstheme="majorHAnsi"/>
          <w:szCs w:val="24"/>
        </w:rPr>
      </w:pPr>
      <w:r>
        <w:rPr>
          <w:rFonts w:cstheme="majorHAnsi"/>
          <w:szCs w:val="24"/>
        </w:rPr>
        <w:t>Click “View” icon of a collection plan</w:t>
      </w:r>
    </w:p>
    <w:p w:rsidR="00BC4E27" w:rsidRDefault="00BC4E27" w:rsidP="00BC4E27">
      <w:pPr>
        <w:pStyle w:val="ListParagraph"/>
        <w:ind w:left="1080" w:firstLine="360"/>
        <w:rPr>
          <w:rFonts w:cstheme="majorHAnsi"/>
          <w:szCs w:val="24"/>
        </w:rPr>
      </w:pPr>
      <w:r>
        <w:rPr>
          <w:rFonts w:cstheme="majorHAnsi"/>
          <w:szCs w:val="24"/>
        </w:rPr>
        <w:t>Click “Remove from Plan” icon of that request</w:t>
      </w:r>
    </w:p>
    <w:p w:rsidR="00BC4E27" w:rsidRPr="00B54525" w:rsidRDefault="00BC4E27" w:rsidP="00BC4E27">
      <w:pPr>
        <w:pStyle w:val="ListParagraph"/>
        <w:ind w:left="1080" w:firstLine="360"/>
        <w:rPr>
          <w:rFonts w:cstheme="majorHAnsi"/>
          <w:szCs w:val="24"/>
        </w:rPr>
      </w:pPr>
      <w:r w:rsidRPr="00B54525">
        <w:rPr>
          <w:rFonts w:cstheme="majorHAnsi"/>
          <w:szCs w:val="24"/>
        </w:rPr>
        <w:t>Click “OK” button to remove</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Delivery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create new delivery plan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sidRPr="00F828CF">
        <w:rPr>
          <w:rFonts w:cstheme="majorHAnsi"/>
          <w:szCs w:val="24"/>
        </w:rPr>
        <w:t>City/Province</w:t>
      </w:r>
    </w:p>
    <w:p w:rsidR="00BC4E27" w:rsidRDefault="00BC4E27" w:rsidP="00BC4E27">
      <w:pPr>
        <w:pStyle w:val="ListParagraph"/>
        <w:ind w:left="1080" w:firstLine="360"/>
        <w:rPr>
          <w:rFonts w:cstheme="majorHAnsi"/>
          <w:szCs w:val="24"/>
        </w:rPr>
      </w:pPr>
      <w:r w:rsidRPr="00F828CF">
        <w:rPr>
          <w:rFonts w:cstheme="majorHAnsi"/>
          <w:szCs w:val="24"/>
        </w:rPr>
        <w:t>Distric</w:t>
      </w:r>
      <w:r>
        <w:rPr>
          <w:rFonts w:cstheme="majorHAnsi"/>
          <w:szCs w:val="24"/>
        </w:rPr>
        <w:t>t</w:t>
      </w:r>
    </w:p>
    <w:p w:rsidR="00BC4E27" w:rsidRDefault="00BC4E27" w:rsidP="00BC4E27">
      <w:pPr>
        <w:pStyle w:val="ListParagraph"/>
        <w:ind w:left="1080" w:firstLine="360"/>
        <w:rPr>
          <w:rFonts w:cstheme="majorHAnsi"/>
          <w:szCs w:val="24"/>
        </w:rPr>
      </w:pPr>
      <w:r w:rsidRPr="00F828CF">
        <w:rPr>
          <w:rFonts w:cstheme="majorHAnsi"/>
          <w:szCs w:val="24"/>
        </w:rPr>
        <w:t>Ward</w:t>
      </w:r>
    </w:p>
    <w:p w:rsidR="00BC4E27" w:rsidRPr="00F828CF" w:rsidRDefault="00BC4E27" w:rsidP="00BC4E27">
      <w:pPr>
        <w:pStyle w:val="ListParagraph"/>
        <w:ind w:left="1080" w:firstLine="360"/>
        <w:rPr>
          <w:rFonts w:cstheme="majorHAnsi"/>
          <w:szCs w:val="24"/>
        </w:rPr>
      </w:pPr>
      <w:r w:rsidRPr="00F828CF">
        <w:rPr>
          <w:rFonts w:cstheme="majorHAnsi"/>
          <w:szCs w:val="24"/>
        </w:rPr>
        <w:t>Staff</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lastRenderedPageBreak/>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New Delivery Plan is displayed in Collection Plan list</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New Delivery Plan is not displayed in Collection Plan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“Add” button</w:t>
      </w:r>
    </w:p>
    <w:p w:rsidR="00BC4E27" w:rsidRPr="00F828CF" w:rsidRDefault="00BC4E27" w:rsidP="00BC4E27">
      <w:pPr>
        <w:pStyle w:val="ListParagraph"/>
        <w:ind w:left="1080" w:firstLine="360"/>
        <w:rPr>
          <w:rFonts w:cstheme="majorHAnsi"/>
          <w:szCs w:val="24"/>
        </w:rPr>
      </w:pPr>
      <w:r w:rsidRPr="00F828CF">
        <w:rPr>
          <w:rFonts w:cstheme="majorHAnsi"/>
          <w:szCs w:val="24"/>
        </w:rPr>
        <w:t>Select City/Province is “Thành Phố Hồ Chí Minh”</w:t>
      </w:r>
    </w:p>
    <w:p w:rsidR="00BC4E27" w:rsidRPr="00F828CF" w:rsidRDefault="00BC4E27" w:rsidP="00BC4E27">
      <w:pPr>
        <w:pStyle w:val="ListParagraph"/>
        <w:ind w:left="1080" w:firstLine="360"/>
        <w:rPr>
          <w:rFonts w:cstheme="majorHAnsi"/>
          <w:szCs w:val="24"/>
        </w:rPr>
      </w:pPr>
      <w:r w:rsidRPr="00F828CF">
        <w:rPr>
          <w:rFonts w:cstheme="majorHAnsi"/>
          <w:szCs w:val="24"/>
        </w:rPr>
        <w:t>Select District is “All Districts”</w:t>
      </w:r>
    </w:p>
    <w:p w:rsidR="00BC4E27" w:rsidRPr="00F828CF" w:rsidRDefault="00BC4E27" w:rsidP="00BC4E27">
      <w:pPr>
        <w:pStyle w:val="ListParagraph"/>
        <w:ind w:left="1080" w:firstLine="360"/>
        <w:rPr>
          <w:rFonts w:cstheme="majorHAnsi"/>
          <w:szCs w:val="24"/>
        </w:rPr>
      </w:pPr>
      <w:r w:rsidRPr="00F828CF">
        <w:rPr>
          <w:rFonts w:cstheme="majorHAnsi"/>
          <w:szCs w:val="24"/>
        </w:rPr>
        <w:t>Select Ward is “All Wards”</w:t>
      </w:r>
    </w:p>
    <w:p w:rsidR="00BC4E27" w:rsidRPr="00F828CF" w:rsidRDefault="00BC4E27" w:rsidP="00BC4E27">
      <w:pPr>
        <w:pStyle w:val="ListParagraph"/>
        <w:ind w:left="1080" w:firstLine="360"/>
        <w:rPr>
          <w:rFonts w:cstheme="majorHAnsi"/>
          <w:szCs w:val="24"/>
        </w:rPr>
      </w:pPr>
      <w:r w:rsidRPr="00F828CF">
        <w:rPr>
          <w:rFonts w:cstheme="majorHAnsi"/>
          <w:szCs w:val="24"/>
        </w:rPr>
        <w:t>Click “Add to plan” icon</w:t>
      </w:r>
    </w:p>
    <w:p w:rsidR="00BC4E27" w:rsidRPr="00F828CF" w:rsidRDefault="00BC4E27" w:rsidP="00BC4E27">
      <w:pPr>
        <w:pStyle w:val="ListParagraph"/>
        <w:ind w:left="1080" w:firstLine="360"/>
        <w:rPr>
          <w:rFonts w:cstheme="majorHAnsi"/>
          <w:szCs w:val="24"/>
        </w:rPr>
      </w:pPr>
      <w:r w:rsidRPr="00F828CF">
        <w:rPr>
          <w:rFonts w:cstheme="majorHAnsi"/>
          <w:szCs w:val="24"/>
        </w:rPr>
        <w:t>Click “Create Plan” button</w:t>
      </w:r>
    </w:p>
    <w:p w:rsidR="00BC4E27" w:rsidRPr="00F828CF" w:rsidRDefault="00BC4E27" w:rsidP="00BC4E27">
      <w:pPr>
        <w:pStyle w:val="ListParagraph"/>
        <w:ind w:left="1080" w:firstLine="360"/>
        <w:rPr>
          <w:rFonts w:cstheme="majorHAnsi"/>
          <w:szCs w:val="24"/>
        </w:rPr>
      </w:pPr>
      <w:r w:rsidRPr="00F828CF">
        <w:rPr>
          <w:rFonts w:cstheme="majorHAnsi"/>
          <w:szCs w:val="24"/>
        </w:rPr>
        <w:t>Click “Assign to staff” icon</w:t>
      </w:r>
    </w:p>
    <w:p w:rsidR="00BC4E27" w:rsidRPr="00F828CF" w:rsidRDefault="00BC4E27" w:rsidP="00BC4E27">
      <w:pPr>
        <w:pStyle w:val="ListParagraph"/>
        <w:ind w:left="1080" w:firstLine="360"/>
        <w:rPr>
          <w:rFonts w:cstheme="majorHAnsi"/>
          <w:szCs w:val="24"/>
        </w:rPr>
      </w:pPr>
      <w:r w:rsidRPr="00F828CF">
        <w:rPr>
          <w:rFonts w:cstheme="majorHAnsi"/>
          <w:szCs w:val="24"/>
        </w:rPr>
        <w:t>Select staff is “vuph”</w:t>
      </w:r>
    </w:p>
    <w:p w:rsidR="00BC4E27" w:rsidRDefault="00BC4E27" w:rsidP="00BC4E27">
      <w:pPr>
        <w:pStyle w:val="ListParagraph"/>
        <w:ind w:left="1080" w:firstLine="360"/>
        <w:rPr>
          <w:rFonts w:cstheme="majorHAnsi"/>
          <w:szCs w:val="24"/>
        </w:rPr>
      </w:pPr>
      <w:r w:rsidRPr="00F828CF">
        <w:rPr>
          <w:rFonts w:cstheme="majorHAnsi"/>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Filter Delivery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filter delivery plans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sidRPr="00F828CF">
        <w:rPr>
          <w:rFonts w:cstheme="majorHAnsi"/>
          <w:szCs w:val="24"/>
        </w:rPr>
        <w:t>Begin Date</w:t>
      </w:r>
    </w:p>
    <w:p w:rsidR="00BC4E27" w:rsidRPr="00F828CF" w:rsidRDefault="00BC4E27" w:rsidP="00BC4E27">
      <w:pPr>
        <w:pStyle w:val="ListParagraph"/>
        <w:ind w:left="1080" w:firstLine="360"/>
        <w:rPr>
          <w:rFonts w:cstheme="majorHAnsi"/>
          <w:szCs w:val="24"/>
        </w:rPr>
      </w:pPr>
      <w:r w:rsidRPr="00F828CF">
        <w:rPr>
          <w:rFonts w:cstheme="majorHAnsi"/>
          <w:szCs w:val="24"/>
        </w:rPr>
        <w:t>End Date</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Delivery Plan which want to see, is displayed in Delivery Plan list</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Delivery Plan which want to see, is not displayed in Delivery Plan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Plan page</w:t>
      </w:r>
    </w:p>
    <w:p w:rsidR="00BC4E27" w:rsidRPr="00F828CF" w:rsidRDefault="00BC4E27" w:rsidP="00BC4E27">
      <w:pPr>
        <w:pStyle w:val="ListParagraph"/>
        <w:ind w:left="1080" w:firstLine="360"/>
        <w:rPr>
          <w:rFonts w:cstheme="majorHAnsi"/>
          <w:szCs w:val="24"/>
        </w:rPr>
      </w:pPr>
      <w:r w:rsidRPr="00F828CF">
        <w:rPr>
          <w:rFonts w:cstheme="majorHAnsi"/>
          <w:szCs w:val="24"/>
        </w:rPr>
        <w:t>Select “New” and “Finished” status</w:t>
      </w:r>
    </w:p>
    <w:p w:rsidR="00BC4E27" w:rsidRPr="00F828CF" w:rsidRDefault="00BC4E27" w:rsidP="00BC4E27">
      <w:pPr>
        <w:pStyle w:val="ListParagraph"/>
        <w:ind w:left="1080" w:firstLine="360"/>
        <w:rPr>
          <w:rFonts w:cstheme="majorHAnsi"/>
          <w:szCs w:val="24"/>
        </w:rPr>
      </w:pPr>
      <w:r w:rsidRPr="00F828CF">
        <w:rPr>
          <w:rFonts w:cstheme="majorHAnsi"/>
          <w:szCs w:val="24"/>
        </w:rPr>
        <w:t>Input Begin Date is “1/12/2012”</w:t>
      </w:r>
    </w:p>
    <w:p w:rsidR="00BC4E27" w:rsidRPr="00F828CF" w:rsidRDefault="00BC4E27" w:rsidP="00BC4E27">
      <w:pPr>
        <w:pStyle w:val="ListParagraph"/>
        <w:ind w:left="1080" w:firstLine="360"/>
        <w:rPr>
          <w:rFonts w:cstheme="majorHAnsi"/>
          <w:szCs w:val="24"/>
        </w:rPr>
      </w:pPr>
      <w:r w:rsidRPr="00F828CF">
        <w:rPr>
          <w:rFonts w:cstheme="majorHAnsi"/>
          <w:szCs w:val="24"/>
        </w:rPr>
        <w:t>Input End Date is “3/12/2012”</w:t>
      </w:r>
    </w:p>
    <w:p w:rsidR="00BC4E27" w:rsidRDefault="00BC4E27" w:rsidP="00BC4E27">
      <w:pPr>
        <w:pStyle w:val="ListParagraph"/>
        <w:ind w:left="1080" w:firstLine="360"/>
        <w:rPr>
          <w:rFonts w:cstheme="majorHAnsi"/>
          <w:szCs w:val="24"/>
        </w:rPr>
      </w:pPr>
      <w:r w:rsidRPr="00F828CF">
        <w:rPr>
          <w:rFonts w:cstheme="majorHAnsi"/>
          <w:szCs w:val="24"/>
        </w:rPr>
        <w:t>Click “Filter” button</w:t>
      </w:r>
    </w:p>
    <w:p w:rsidR="00BC4E27" w:rsidRDefault="00BC4E27" w:rsidP="00BC4E27">
      <w:pPr>
        <w:pStyle w:val="ListParagraph"/>
        <w:ind w:left="1080" w:firstLine="360"/>
        <w:rPr>
          <w:b/>
        </w:rPr>
      </w:pPr>
    </w:p>
    <w:p w:rsidR="00BC4E27" w:rsidRDefault="00BC4E27" w:rsidP="00016C35">
      <w:pPr>
        <w:pStyle w:val="ListParagraph"/>
        <w:numPr>
          <w:ilvl w:val="0"/>
          <w:numId w:val="63"/>
        </w:numPr>
        <w:rPr>
          <w:b/>
        </w:rPr>
      </w:pPr>
      <w:r>
        <w:rPr>
          <w:b/>
        </w:rPr>
        <w:t>Case – Cancel Delivery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cancel delivery plan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lastRenderedPageBreak/>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Canceled Delivery Plan is removed from Delivery Plan list</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Canceled Delivery Plan is not removed from Delivery Plan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“View” icon</w:t>
      </w:r>
    </w:p>
    <w:p w:rsidR="00BC4E27" w:rsidRPr="00F828CF" w:rsidRDefault="00BC4E27" w:rsidP="00BC4E27">
      <w:pPr>
        <w:pStyle w:val="ListParagraph"/>
        <w:ind w:left="1080" w:firstLine="360"/>
        <w:rPr>
          <w:rFonts w:cstheme="majorHAnsi"/>
          <w:szCs w:val="24"/>
        </w:rPr>
      </w:pPr>
      <w:r w:rsidRPr="00F828CF">
        <w:rPr>
          <w:rFonts w:cstheme="majorHAnsi"/>
          <w:szCs w:val="24"/>
        </w:rPr>
        <w:t>Click “Cancel Plan” button</w:t>
      </w:r>
    </w:p>
    <w:p w:rsidR="00BC4E27" w:rsidRDefault="00BC4E27" w:rsidP="00BC4E27">
      <w:pPr>
        <w:pStyle w:val="ListParagraph"/>
        <w:ind w:left="1080" w:firstLine="360"/>
        <w:rPr>
          <w:rFonts w:cstheme="majorHAnsi"/>
          <w:szCs w:val="24"/>
        </w:rPr>
      </w:pPr>
      <w:r w:rsidRPr="00F828CF">
        <w:rPr>
          <w:rFonts w:cstheme="majorHAnsi"/>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View Delivery Plan Detail</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view delivery plan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rPr>
          <w:trHeight w:val="367"/>
        </w:trPr>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Delivery Plan is viewed complete</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Delivery Plan is not viewed complete</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Plan page</w:t>
      </w:r>
    </w:p>
    <w:p w:rsidR="00BC4E27" w:rsidRDefault="00BC4E27" w:rsidP="00BC4E27">
      <w:pPr>
        <w:pStyle w:val="ListParagraph"/>
        <w:ind w:left="1080" w:firstLine="360"/>
        <w:rPr>
          <w:rFonts w:cstheme="majorHAnsi"/>
          <w:szCs w:val="24"/>
        </w:rPr>
      </w:pPr>
      <w:r w:rsidRPr="00F828CF">
        <w:rPr>
          <w:rFonts w:cstheme="majorHAnsi"/>
          <w:szCs w:val="24"/>
        </w:rPr>
        <w:t>Click “View” icon of an order</w:t>
      </w:r>
    </w:p>
    <w:p w:rsidR="00BC4E27" w:rsidRDefault="00BC4E27" w:rsidP="00BC4E27">
      <w:pPr>
        <w:pStyle w:val="ListParagraph"/>
        <w:ind w:left="1080" w:firstLine="360"/>
        <w:rPr>
          <w:b/>
        </w:rPr>
      </w:pPr>
    </w:p>
    <w:p w:rsidR="00BC4E27" w:rsidRDefault="00BC4E27" w:rsidP="00016C35">
      <w:pPr>
        <w:pStyle w:val="ListParagraph"/>
        <w:numPr>
          <w:ilvl w:val="0"/>
          <w:numId w:val="63"/>
        </w:numPr>
        <w:rPr>
          <w:b/>
        </w:rPr>
      </w:pPr>
      <w:r>
        <w:rPr>
          <w:b/>
        </w:rPr>
        <w:t>Case – Assign Delivery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assign to staff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Staff</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Staff is assigned complete</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Staff is not assigned complete</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“View” icon</w:t>
      </w:r>
    </w:p>
    <w:p w:rsidR="00BC4E27" w:rsidRPr="00F828CF" w:rsidRDefault="00BC4E27" w:rsidP="00BC4E27">
      <w:pPr>
        <w:pStyle w:val="ListParagraph"/>
        <w:ind w:left="1080" w:firstLine="360"/>
        <w:rPr>
          <w:rFonts w:cstheme="majorHAnsi"/>
          <w:szCs w:val="24"/>
        </w:rPr>
      </w:pPr>
      <w:r w:rsidRPr="00F828CF">
        <w:rPr>
          <w:rFonts w:cstheme="majorHAnsi"/>
          <w:szCs w:val="24"/>
        </w:rPr>
        <w:t>“Assign to staff” icon</w:t>
      </w:r>
    </w:p>
    <w:p w:rsidR="00BC4E27" w:rsidRPr="00F828CF" w:rsidRDefault="00BC4E27" w:rsidP="00BC4E27">
      <w:pPr>
        <w:pStyle w:val="ListParagraph"/>
        <w:ind w:left="1080" w:firstLine="360"/>
        <w:rPr>
          <w:rFonts w:cstheme="majorHAnsi"/>
          <w:szCs w:val="24"/>
        </w:rPr>
      </w:pPr>
      <w:r w:rsidRPr="00F828CF">
        <w:rPr>
          <w:rFonts w:cstheme="majorHAnsi"/>
          <w:szCs w:val="24"/>
        </w:rPr>
        <w:lastRenderedPageBreak/>
        <w:t>Select Staff is “tandhd”</w:t>
      </w:r>
    </w:p>
    <w:p w:rsidR="00BC4E27" w:rsidRDefault="00BC4E27" w:rsidP="00BC4E27">
      <w:pPr>
        <w:pStyle w:val="ListParagraph"/>
        <w:ind w:left="1080" w:firstLine="360"/>
        <w:rPr>
          <w:rFonts w:cstheme="majorHAnsi"/>
          <w:szCs w:val="24"/>
        </w:rPr>
      </w:pPr>
      <w:r w:rsidRPr="00F828CF">
        <w:rPr>
          <w:rFonts w:cstheme="majorHAnsi"/>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Mark as Finished Delivery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mark as finished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Delivery Plan is marked as finished</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Delivery Plan is not marked as finished</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“View” icon</w:t>
      </w:r>
    </w:p>
    <w:p w:rsidR="00BC4E27" w:rsidRDefault="00BC4E27" w:rsidP="00BC4E27">
      <w:pPr>
        <w:pStyle w:val="ListParagraph"/>
        <w:ind w:left="1080" w:firstLine="360"/>
        <w:rPr>
          <w:rFonts w:cstheme="majorHAnsi"/>
          <w:szCs w:val="24"/>
        </w:rPr>
      </w:pPr>
      <w:r w:rsidRPr="00F828CF">
        <w:rPr>
          <w:rFonts w:cstheme="majorHAnsi"/>
          <w:szCs w:val="24"/>
        </w:rPr>
        <w:t>Click “Mark as Finished”</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Mark Order as Delivered</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mark order as delivered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Order</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Order is marked as delivered</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Order is not marked as delivered</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Plan page</w:t>
      </w:r>
    </w:p>
    <w:p w:rsidR="00BC4E27" w:rsidRPr="00F828CF" w:rsidRDefault="00BC4E27" w:rsidP="00BC4E27">
      <w:pPr>
        <w:pStyle w:val="ListParagraph"/>
        <w:ind w:left="1080" w:firstLine="360"/>
        <w:rPr>
          <w:rFonts w:cstheme="majorHAnsi"/>
          <w:szCs w:val="24"/>
        </w:rPr>
      </w:pPr>
      <w:r w:rsidRPr="00F828CF">
        <w:rPr>
          <w:rFonts w:cstheme="majorHAnsi"/>
          <w:szCs w:val="24"/>
        </w:rPr>
        <w:t>Click “View” icon</w:t>
      </w:r>
    </w:p>
    <w:p w:rsidR="00BC4E27" w:rsidRDefault="00BC4E27" w:rsidP="00BC4E27">
      <w:pPr>
        <w:pStyle w:val="ListParagraph"/>
        <w:ind w:left="1080" w:firstLine="360"/>
        <w:rPr>
          <w:rFonts w:cstheme="majorHAnsi"/>
          <w:szCs w:val="24"/>
        </w:rPr>
      </w:pPr>
      <w:r w:rsidRPr="00F828CF">
        <w:rPr>
          <w:rFonts w:cstheme="majorHAnsi"/>
          <w:szCs w:val="24"/>
        </w:rPr>
        <w:t>Select checkbox of order which want</w:t>
      </w:r>
      <w:r>
        <w:rPr>
          <w:rFonts w:cstheme="majorHAnsi"/>
          <w:szCs w:val="24"/>
        </w:rPr>
        <w:t xml:space="preserve"> to</w:t>
      </w:r>
      <w:r w:rsidRPr="00F828CF">
        <w:rPr>
          <w:rFonts w:cstheme="majorHAnsi"/>
          <w:szCs w:val="24"/>
        </w:rPr>
        <w:t xml:space="preserve"> marked</w:t>
      </w:r>
    </w:p>
    <w:p w:rsidR="00BC4E27" w:rsidRDefault="00BC4E27" w:rsidP="00BC4E27">
      <w:pPr>
        <w:pStyle w:val="ListParagraph"/>
        <w:ind w:left="1080" w:firstLine="360"/>
        <w:rPr>
          <w:rFonts w:cstheme="majorHAnsi"/>
          <w:szCs w:val="24"/>
        </w:rPr>
      </w:pPr>
      <w:r w:rsidRPr="00CC0B27">
        <w:rPr>
          <w:rFonts w:cstheme="majorHAnsi"/>
          <w:szCs w:val="24"/>
        </w:rPr>
        <w:t>Click “Mark as Delivered”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Remove Order from Plan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 xml:space="preserve">Check whether user can </w:t>
      </w:r>
      <w:r>
        <w:rPr>
          <w:rFonts w:cstheme="majorHAnsi"/>
          <w:szCs w:val="24"/>
        </w:rPr>
        <w:t xml:space="preserve">remove order from plan </w:t>
      </w:r>
      <w:r w:rsidRPr="00F828CF">
        <w:rPr>
          <w:rFonts w:cstheme="majorHAnsi"/>
          <w:szCs w:val="24"/>
        </w:rPr>
        <w:t>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lastRenderedPageBreak/>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Pr>
                <w:rFonts w:cstheme="majorHAnsi"/>
                <w:szCs w:val="24"/>
              </w:rPr>
              <w:t>Deleted Order is not display in Order list of that Delivery Plan</w:t>
            </w:r>
          </w:p>
        </w:tc>
        <w:tc>
          <w:tcPr>
            <w:tcW w:w="4261" w:type="dxa"/>
          </w:tcPr>
          <w:p w:rsidR="00BC4E27" w:rsidRPr="00F828CF" w:rsidRDefault="00BC4E27" w:rsidP="00BC4E27">
            <w:pPr>
              <w:pStyle w:val="ListParagraph"/>
              <w:ind w:left="0"/>
              <w:rPr>
                <w:rFonts w:cstheme="majorHAnsi"/>
                <w:szCs w:val="24"/>
              </w:rPr>
            </w:pPr>
            <w:r>
              <w:rPr>
                <w:rFonts w:cstheme="majorHAnsi"/>
                <w:szCs w:val="24"/>
              </w:rPr>
              <w:t>Deleted Order is still display in Order list of that Delivery Plan</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Default="00BC4E27" w:rsidP="00BC4E27">
      <w:pPr>
        <w:pStyle w:val="ListParagraph"/>
        <w:ind w:left="1080" w:firstLine="360"/>
        <w:rPr>
          <w:rFonts w:cstheme="majorHAnsi"/>
          <w:szCs w:val="24"/>
        </w:rPr>
      </w:pPr>
      <w:r w:rsidRPr="00F828CF">
        <w:rPr>
          <w:rFonts w:cstheme="majorHAnsi"/>
          <w:szCs w:val="24"/>
        </w:rPr>
        <w:t xml:space="preserve">Go to </w:t>
      </w:r>
      <w:r>
        <w:rPr>
          <w:rFonts w:cstheme="majorHAnsi"/>
          <w:szCs w:val="24"/>
        </w:rPr>
        <w:t>Delivery Plan</w:t>
      </w:r>
      <w:r w:rsidRPr="00F828CF">
        <w:rPr>
          <w:rFonts w:cstheme="majorHAnsi"/>
          <w:szCs w:val="24"/>
        </w:rPr>
        <w:t xml:space="preserve"> page</w:t>
      </w:r>
    </w:p>
    <w:p w:rsidR="00BC4E27" w:rsidRDefault="00BC4E27" w:rsidP="00BC4E27">
      <w:pPr>
        <w:pStyle w:val="ListParagraph"/>
        <w:ind w:left="1080" w:firstLine="360"/>
        <w:rPr>
          <w:rFonts w:cstheme="majorHAnsi"/>
          <w:szCs w:val="24"/>
        </w:rPr>
      </w:pPr>
      <w:r>
        <w:rPr>
          <w:rFonts w:cstheme="majorHAnsi"/>
          <w:szCs w:val="24"/>
        </w:rPr>
        <w:t>Click “View” icon of a delivery plan</w:t>
      </w:r>
    </w:p>
    <w:p w:rsidR="00BC4E27" w:rsidRDefault="00BC4E27" w:rsidP="00BC4E27">
      <w:pPr>
        <w:pStyle w:val="ListParagraph"/>
        <w:ind w:left="1080" w:firstLine="360"/>
        <w:rPr>
          <w:rFonts w:cstheme="majorHAnsi"/>
          <w:szCs w:val="24"/>
        </w:rPr>
      </w:pPr>
      <w:r>
        <w:rPr>
          <w:rFonts w:cstheme="majorHAnsi"/>
          <w:szCs w:val="24"/>
        </w:rPr>
        <w:t>Click “Remove from Plan” icon of that order</w:t>
      </w:r>
    </w:p>
    <w:p w:rsidR="00BC4E27" w:rsidRDefault="00BC4E27" w:rsidP="00BC4E27">
      <w:pPr>
        <w:pStyle w:val="ListParagraph"/>
        <w:ind w:left="1080" w:firstLine="360"/>
        <w:rPr>
          <w:rFonts w:cstheme="majorHAnsi"/>
          <w:szCs w:val="24"/>
        </w:rPr>
      </w:pPr>
      <w:r w:rsidRPr="00B54525">
        <w:rPr>
          <w:rFonts w:cstheme="majorHAnsi"/>
          <w:szCs w:val="24"/>
        </w:rPr>
        <w:t>Click “OK” button to remove</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New Hub</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create new hub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Pr>
          <w:rFonts w:cstheme="majorHAnsi"/>
          <w:szCs w:val="24"/>
        </w:rPr>
        <w:t>Name</w:t>
      </w:r>
    </w:p>
    <w:p w:rsidR="00BC4E27" w:rsidRDefault="00BC4E27" w:rsidP="00BC4E27">
      <w:pPr>
        <w:pStyle w:val="ListParagraph"/>
        <w:ind w:left="1080" w:firstLine="360"/>
        <w:rPr>
          <w:rFonts w:cstheme="majorHAnsi"/>
          <w:szCs w:val="24"/>
        </w:rPr>
      </w:pPr>
      <w:r>
        <w:rPr>
          <w:rFonts w:cstheme="majorHAnsi"/>
          <w:szCs w:val="24"/>
        </w:rPr>
        <w:t>City/Province</w:t>
      </w:r>
    </w:p>
    <w:p w:rsidR="00BC4E27" w:rsidRDefault="00BC4E27" w:rsidP="00BC4E27">
      <w:pPr>
        <w:pStyle w:val="ListParagraph"/>
        <w:ind w:left="1080" w:firstLine="360"/>
        <w:rPr>
          <w:rFonts w:cstheme="majorHAnsi"/>
          <w:szCs w:val="24"/>
        </w:rPr>
      </w:pPr>
      <w:r>
        <w:rPr>
          <w:rFonts w:cstheme="majorHAnsi"/>
          <w:szCs w:val="24"/>
        </w:rPr>
        <w:t>District</w:t>
      </w:r>
    </w:p>
    <w:p w:rsidR="00BC4E27" w:rsidRDefault="00BC4E27" w:rsidP="00BC4E27">
      <w:pPr>
        <w:pStyle w:val="ListParagraph"/>
        <w:ind w:left="1080" w:firstLine="360"/>
        <w:rPr>
          <w:rFonts w:cstheme="majorHAnsi"/>
          <w:szCs w:val="24"/>
        </w:rPr>
      </w:pPr>
      <w:r>
        <w:rPr>
          <w:rFonts w:cstheme="majorHAnsi"/>
          <w:szCs w:val="24"/>
        </w:rPr>
        <w:t>Ward</w:t>
      </w:r>
    </w:p>
    <w:p w:rsidR="00BC4E27" w:rsidRPr="00F828CF" w:rsidRDefault="00BC4E27" w:rsidP="00BC4E27">
      <w:pPr>
        <w:pStyle w:val="ListParagraph"/>
        <w:ind w:left="1080" w:firstLine="360"/>
        <w:rPr>
          <w:rFonts w:cstheme="majorHAnsi"/>
          <w:szCs w:val="24"/>
        </w:rPr>
      </w:pPr>
      <w:r w:rsidRPr="00F828CF">
        <w:rPr>
          <w:rFonts w:cstheme="majorHAnsi"/>
          <w:szCs w:val="24"/>
        </w:rPr>
        <w:t>Address</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5"/>
        <w:gridCol w:w="4257"/>
      </w:tblGrid>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57"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New Hub is displayed in Hub list</w:t>
            </w:r>
          </w:p>
        </w:tc>
        <w:tc>
          <w:tcPr>
            <w:tcW w:w="4257"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r w:rsidRPr="00F828CF">
              <w:rPr>
                <w:rFonts w:cstheme="majorHAnsi"/>
                <w:szCs w:val="24"/>
              </w:rPr>
              <w:t>New Hub is not added to the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Hub page</w:t>
      </w:r>
    </w:p>
    <w:p w:rsidR="00BC4E27" w:rsidRPr="00F828CF" w:rsidRDefault="00BC4E27" w:rsidP="00BC4E27">
      <w:pPr>
        <w:pStyle w:val="ListParagraph"/>
        <w:ind w:left="1080" w:firstLine="360"/>
        <w:rPr>
          <w:rFonts w:cstheme="majorHAnsi"/>
          <w:szCs w:val="24"/>
        </w:rPr>
      </w:pPr>
      <w:r w:rsidRPr="00F828CF">
        <w:rPr>
          <w:rFonts w:cstheme="majorHAnsi"/>
          <w:szCs w:val="24"/>
        </w:rPr>
        <w:t>Click “Add” button</w:t>
      </w:r>
    </w:p>
    <w:p w:rsidR="00BC4E27" w:rsidRPr="00F828CF" w:rsidRDefault="00BC4E27" w:rsidP="00BC4E27">
      <w:pPr>
        <w:pStyle w:val="ListParagraph"/>
        <w:ind w:left="1080" w:firstLine="360"/>
        <w:rPr>
          <w:rFonts w:cstheme="majorHAnsi"/>
          <w:szCs w:val="24"/>
        </w:rPr>
      </w:pPr>
      <w:r w:rsidRPr="00F828CF">
        <w:rPr>
          <w:rFonts w:cstheme="majorHAnsi"/>
          <w:szCs w:val="24"/>
        </w:rPr>
        <w:t>Input Name is “Warehouse”</w:t>
      </w:r>
    </w:p>
    <w:p w:rsidR="00BC4E27" w:rsidRPr="00F828CF" w:rsidRDefault="00BC4E27" w:rsidP="00BC4E27">
      <w:pPr>
        <w:pStyle w:val="ListParagraph"/>
        <w:ind w:left="1080" w:firstLine="360"/>
        <w:rPr>
          <w:rFonts w:cstheme="majorHAnsi"/>
          <w:szCs w:val="24"/>
        </w:rPr>
      </w:pPr>
      <w:r w:rsidRPr="00F828CF">
        <w:rPr>
          <w:rFonts w:cstheme="majorHAnsi"/>
          <w:szCs w:val="24"/>
        </w:rPr>
        <w:t>Select City/Province is “Thành Phố Hồ Chí Minh”</w:t>
      </w:r>
    </w:p>
    <w:p w:rsidR="00BC4E27" w:rsidRPr="00F828CF" w:rsidRDefault="00BC4E27" w:rsidP="00BC4E27">
      <w:pPr>
        <w:pStyle w:val="ListParagraph"/>
        <w:ind w:left="1080" w:firstLine="360"/>
        <w:rPr>
          <w:rFonts w:cstheme="majorHAnsi"/>
          <w:szCs w:val="24"/>
        </w:rPr>
      </w:pPr>
      <w:r w:rsidRPr="00F828CF">
        <w:rPr>
          <w:rFonts w:cstheme="majorHAnsi"/>
          <w:szCs w:val="24"/>
        </w:rPr>
        <w:t>Select District is “Quận 1”</w:t>
      </w:r>
    </w:p>
    <w:p w:rsidR="00BC4E27" w:rsidRPr="00F828CF" w:rsidRDefault="00BC4E27" w:rsidP="00BC4E27">
      <w:pPr>
        <w:pStyle w:val="ListParagraph"/>
        <w:ind w:left="1080" w:firstLine="360"/>
        <w:rPr>
          <w:rFonts w:cstheme="majorHAnsi"/>
          <w:szCs w:val="24"/>
        </w:rPr>
      </w:pPr>
      <w:r w:rsidRPr="00F828CF">
        <w:rPr>
          <w:rFonts w:cstheme="majorHAnsi"/>
          <w:szCs w:val="24"/>
        </w:rPr>
        <w:t>Select Ward is “Phường Tân Định”</w:t>
      </w:r>
    </w:p>
    <w:p w:rsidR="00BC4E27" w:rsidRPr="00F828CF" w:rsidRDefault="00BC4E27" w:rsidP="00BC4E27">
      <w:pPr>
        <w:pStyle w:val="ListParagraph"/>
        <w:ind w:left="1080" w:firstLine="360"/>
        <w:rPr>
          <w:rFonts w:cstheme="majorHAnsi"/>
          <w:szCs w:val="24"/>
        </w:rPr>
      </w:pPr>
      <w:r w:rsidRPr="00F828CF">
        <w:rPr>
          <w:rFonts w:cstheme="majorHAnsi"/>
          <w:szCs w:val="24"/>
        </w:rPr>
        <w:t>Input Address is “123 Hai Bà Trưng”</w:t>
      </w:r>
    </w:p>
    <w:p w:rsidR="00BC4E27" w:rsidRPr="00F828CF" w:rsidRDefault="00BC4E27" w:rsidP="00BC4E27">
      <w:pPr>
        <w:pStyle w:val="ListParagraph"/>
        <w:ind w:left="1080" w:firstLine="360"/>
        <w:rPr>
          <w:rFonts w:cstheme="majorHAnsi"/>
          <w:b/>
          <w:szCs w:val="24"/>
        </w:rPr>
      </w:pPr>
      <w:r w:rsidRPr="00F828CF">
        <w:rPr>
          <w:rFonts w:cstheme="majorHAnsi"/>
          <w:szCs w:val="24"/>
        </w:rPr>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Hub</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edit hub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Pr>
          <w:rFonts w:cstheme="majorHAnsi"/>
          <w:szCs w:val="24"/>
        </w:rPr>
        <w:t>Name</w:t>
      </w:r>
    </w:p>
    <w:p w:rsidR="00BC4E27" w:rsidRDefault="00BC4E27" w:rsidP="00BC4E27">
      <w:pPr>
        <w:pStyle w:val="ListParagraph"/>
        <w:ind w:left="1080" w:firstLine="360"/>
        <w:rPr>
          <w:rFonts w:cstheme="majorHAnsi"/>
          <w:szCs w:val="24"/>
        </w:rPr>
      </w:pPr>
      <w:r>
        <w:rPr>
          <w:rFonts w:cstheme="majorHAnsi"/>
          <w:szCs w:val="24"/>
        </w:rPr>
        <w:lastRenderedPageBreak/>
        <w:t>City/Province</w:t>
      </w:r>
    </w:p>
    <w:p w:rsidR="00BC4E27" w:rsidRDefault="00BC4E27" w:rsidP="00BC4E27">
      <w:pPr>
        <w:pStyle w:val="ListParagraph"/>
        <w:ind w:left="1080" w:firstLine="360"/>
        <w:rPr>
          <w:rFonts w:cstheme="majorHAnsi"/>
          <w:szCs w:val="24"/>
        </w:rPr>
      </w:pPr>
      <w:r w:rsidRPr="00F828CF">
        <w:rPr>
          <w:rFonts w:cstheme="majorHAnsi"/>
          <w:szCs w:val="24"/>
        </w:rPr>
        <w:t>Dist</w:t>
      </w:r>
      <w:r>
        <w:rPr>
          <w:rFonts w:cstheme="majorHAnsi"/>
          <w:szCs w:val="24"/>
        </w:rPr>
        <w:t>rict</w:t>
      </w:r>
    </w:p>
    <w:p w:rsidR="00BC4E27" w:rsidRDefault="00BC4E27" w:rsidP="00BC4E27">
      <w:pPr>
        <w:pStyle w:val="ListParagraph"/>
        <w:ind w:left="1080" w:firstLine="360"/>
        <w:rPr>
          <w:rFonts w:cstheme="majorHAnsi"/>
          <w:szCs w:val="24"/>
        </w:rPr>
      </w:pPr>
      <w:r>
        <w:rPr>
          <w:rFonts w:cstheme="majorHAnsi"/>
          <w:szCs w:val="24"/>
        </w:rPr>
        <w:t>Ward</w:t>
      </w:r>
    </w:p>
    <w:p w:rsidR="00BC4E27" w:rsidRPr="00F828CF" w:rsidRDefault="00BC4E27" w:rsidP="00BC4E27">
      <w:pPr>
        <w:pStyle w:val="ListParagraph"/>
        <w:ind w:left="1080" w:firstLine="360"/>
        <w:rPr>
          <w:rFonts w:cstheme="majorHAnsi"/>
          <w:szCs w:val="24"/>
        </w:rPr>
      </w:pPr>
      <w:r w:rsidRPr="00F828CF">
        <w:rPr>
          <w:rFonts w:cstheme="majorHAnsi"/>
          <w:szCs w:val="24"/>
        </w:rPr>
        <w:t>Address</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5"/>
        <w:gridCol w:w="4257"/>
      </w:tblGrid>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57"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Updated Hub is displayed in Hub list</w:t>
            </w:r>
          </w:p>
        </w:tc>
        <w:tc>
          <w:tcPr>
            <w:tcW w:w="4257"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Hub page</w:t>
      </w:r>
    </w:p>
    <w:p w:rsidR="00BC4E27" w:rsidRPr="00F828CF" w:rsidRDefault="00BC4E27" w:rsidP="00BC4E27">
      <w:pPr>
        <w:pStyle w:val="ListParagraph"/>
        <w:ind w:left="1080" w:firstLine="360"/>
        <w:rPr>
          <w:rFonts w:cstheme="majorHAnsi"/>
          <w:szCs w:val="24"/>
        </w:rPr>
      </w:pPr>
      <w:r w:rsidRPr="00F828CF">
        <w:rPr>
          <w:rFonts w:cstheme="majorHAnsi"/>
          <w:szCs w:val="24"/>
        </w:rPr>
        <w:t>Click “Edit” icon of that hub</w:t>
      </w:r>
    </w:p>
    <w:p w:rsidR="00BC4E27" w:rsidRPr="00F828CF" w:rsidRDefault="00BC4E27" w:rsidP="00BC4E27">
      <w:pPr>
        <w:pStyle w:val="ListParagraph"/>
        <w:ind w:left="1080" w:firstLine="360"/>
        <w:rPr>
          <w:rFonts w:cstheme="majorHAnsi"/>
          <w:szCs w:val="24"/>
        </w:rPr>
      </w:pPr>
      <w:r w:rsidRPr="00F828CF">
        <w:rPr>
          <w:rFonts w:cstheme="majorHAnsi"/>
          <w:szCs w:val="24"/>
        </w:rPr>
        <w:t>Input Name is “Warehouse 1”</w:t>
      </w:r>
    </w:p>
    <w:p w:rsidR="00BC4E27" w:rsidRPr="00F828CF" w:rsidRDefault="00BC4E27" w:rsidP="00BC4E27">
      <w:pPr>
        <w:pStyle w:val="ListParagraph"/>
        <w:ind w:left="1080" w:firstLine="360"/>
        <w:rPr>
          <w:rFonts w:cstheme="majorHAnsi"/>
          <w:szCs w:val="24"/>
        </w:rPr>
      </w:pPr>
      <w:r w:rsidRPr="00F828CF">
        <w:rPr>
          <w:rFonts w:cstheme="majorHAnsi"/>
          <w:szCs w:val="24"/>
        </w:rPr>
        <w:t>Select City/Province is “Thành Phố Hồ Chí Minh”</w:t>
      </w:r>
    </w:p>
    <w:p w:rsidR="00BC4E27" w:rsidRPr="00F828CF" w:rsidRDefault="00BC4E27" w:rsidP="00BC4E27">
      <w:pPr>
        <w:pStyle w:val="ListParagraph"/>
        <w:ind w:left="1080" w:firstLine="360"/>
        <w:rPr>
          <w:rFonts w:cstheme="majorHAnsi"/>
          <w:szCs w:val="24"/>
        </w:rPr>
      </w:pPr>
      <w:r w:rsidRPr="00F828CF">
        <w:rPr>
          <w:rFonts w:cstheme="majorHAnsi"/>
          <w:szCs w:val="24"/>
        </w:rPr>
        <w:t>Select District is “Quận 1”</w:t>
      </w:r>
    </w:p>
    <w:p w:rsidR="00BC4E27" w:rsidRPr="00F828CF" w:rsidRDefault="00BC4E27" w:rsidP="00BC4E27">
      <w:pPr>
        <w:pStyle w:val="ListParagraph"/>
        <w:ind w:left="1080" w:firstLine="360"/>
        <w:rPr>
          <w:rFonts w:cstheme="majorHAnsi"/>
          <w:szCs w:val="24"/>
        </w:rPr>
      </w:pPr>
      <w:r w:rsidRPr="00F828CF">
        <w:rPr>
          <w:rFonts w:cstheme="majorHAnsi"/>
          <w:szCs w:val="24"/>
        </w:rPr>
        <w:t>Select Ward is “Phường Đa Kao”</w:t>
      </w:r>
    </w:p>
    <w:p w:rsidR="00BC4E27" w:rsidRPr="00F828CF" w:rsidRDefault="00BC4E27" w:rsidP="00BC4E27">
      <w:pPr>
        <w:pStyle w:val="ListParagraph"/>
        <w:ind w:left="1080" w:firstLine="360"/>
        <w:rPr>
          <w:rFonts w:cstheme="majorHAnsi"/>
          <w:szCs w:val="24"/>
        </w:rPr>
      </w:pPr>
      <w:r w:rsidRPr="00F828CF">
        <w:rPr>
          <w:rFonts w:cstheme="majorHAnsi"/>
          <w:szCs w:val="24"/>
        </w:rPr>
        <w:t>Input Address is “123 Đồng Khởi”</w:t>
      </w:r>
    </w:p>
    <w:p w:rsidR="00BC4E27" w:rsidRPr="00122EA1" w:rsidRDefault="00BC4E27" w:rsidP="00BC4E27">
      <w:pPr>
        <w:pStyle w:val="ListParagraph"/>
        <w:ind w:left="1080" w:firstLine="360"/>
        <w:rPr>
          <w:b/>
        </w:rPr>
      </w:pPr>
      <w:r w:rsidRPr="00F828CF">
        <w:rPr>
          <w:rFonts w:cstheme="majorHAnsi"/>
          <w:szCs w:val="24"/>
        </w:rPr>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Set Location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 xml:space="preserve">Check whether user can </w:t>
      </w:r>
      <w:r>
        <w:rPr>
          <w:rFonts w:cstheme="majorHAnsi"/>
          <w:szCs w:val="24"/>
        </w:rPr>
        <w:t>set location of</w:t>
      </w:r>
      <w:r w:rsidRPr="00F828CF">
        <w:rPr>
          <w:rFonts w:cstheme="majorHAnsi"/>
          <w:szCs w:val="24"/>
        </w:rPr>
        <w:t xml:space="preserve"> hub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460" w:type="dxa"/>
        <w:tblInd w:w="1458" w:type="dxa"/>
        <w:tblLook w:val="04A0" w:firstRow="1" w:lastRow="0" w:firstColumn="1" w:lastColumn="0" w:noHBand="0" w:noVBand="1"/>
      </w:tblPr>
      <w:tblGrid>
        <w:gridCol w:w="4230"/>
        <w:gridCol w:w="4230"/>
      </w:tblGrid>
      <w:tr w:rsidR="00BC4E27" w:rsidRPr="00F828CF" w:rsidTr="00BC4E27">
        <w:tc>
          <w:tcPr>
            <w:tcW w:w="4230"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30"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30" w:type="dxa"/>
          </w:tcPr>
          <w:p w:rsidR="00BC4E27" w:rsidRPr="00F828CF" w:rsidRDefault="00BC4E27" w:rsidP="00BC4E27">
            <w:pPr>
              <w:pStyle w:val="ListParagraph"/>
              <w:ind w:left="0"/>
              <w:rPr>
                <w:rFonts w:cstheme="majorHAnsi"/>
                <w:szCs w:val="24"/>
              </w:rPr>
            </w:pPr>
            <w:r>
              <w:rPr>
                <w:rFonts w:cstheme="majorHAnsi"/>
                <w:szCs w:val="24"/>
              </w:rPr>
              <w:t>Set Location for Hub is completed</w:t>
            </w:r>
          </w:p>
        </w:tc>
        <w:tc>
          <w:tcPr>
            <w:tcW w:w="4230" w:type="dxa"/>
          </w:tcPr>
          <w:p w:rsidR="00BC4E27" w:rsidRPr="00F828CF" w:rsidRDefault="00BC4E27" w:rsidP="00BC4E27">
            <w:pPr>
              <w:pStyle w:val="ListParagraph"/>
              <w:ind w:left="0"/>
              <w:rPr>
                <w:rFonts w:cstheme="majorHAnsi"/>
                <w:szCs w:val="24"/>
              </w:rPr>
            </w:pPr>
            <w:r>
              <w:rPr>
                <w:rFonts w:cstheme="majorHAnsi"/>
                <w:szCs w:val="24"/>
              </w:rPr>
              <w:t>Set Location for Hub is not completed</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Default="00BC4E27" w:rsidP="00BC4E27">
      <w:pPr>
        <w:pStyle w:val="ListParagraph"/>
        <w:ind w:left="1080" w:firstLine="360"/>
        <w:rPr>
          <w:rFonts w:cstheme="majorHAnsi"/>
          <w:szCs w:val="24"/>
        </w:rPr>
      </w:pPr>
      <w:r w:rsidRPr="00F828CF">
        <w:rPr>
          <w:rFonts w:cstheme="majorHAnsi"/>
          <w:szCs w:val="24"/>
        </w:rPr>
        <w:t>Go to Hub</w:t>
      </w:r>
      <w:r>
        <w:rPr>
          <w:rFonts w:cstheme="majorHAnsi"/>
          <w:szCs w:val="24"/>
        </w:rPr>
        <w:t>s</w:t>
      </w:r>
      <w:r w:rsidRPr="00F828CF">
        <w:rPr>
          <w:rFonts w:cstheme="majorHAnsi"/>
          <w:szCs w:val="24"/>
        </w:rPr>
        <w:t xml:space="preserve"> page</w:t>
      </w:r>
    </w:p>
    <w:p w:rsidR="00BC4E27" w:rsidRPr="00F828CF" w:rsidRDefault="00BC4E27" w:rsidP="00BC4E27">
      <w:pPr>
        <w:pStyle w:val="ListParagraph"/>
        <w:ind w:left="1080" w:firstLine="360"/>
        <w:rPr>
          <w:rFonts w:cstheme="majorHAnsi"/>
          <w:szCs w:val="24"/>
        </w:rPr>
      </w:pPr>
      <w:r>
        <w:rPr>
          <w:rFonts w:cstheme="majorHAnsi"/>
          <w:szCs w:val="24"/>
        </w:rPr>
        <w:t>Move Location icon of Warehouse in the map to correct address</w:t>
      </w:r>
    </w:p>
    <w:p w:rsidR="00BC4E27" w:rsidRDefault="00BC4E27" w:rsidP="00BC4E27">
      <w:pPr>
        <w:pStyle w:val="ListParagraph"/>
        <w:ind w:left="1080" w:firstLine="360"/>
        <w:rPr>
          <w:rFonts w:cstheme="majorHAnsi"/>
          <w:szCs w:val="24"/>
        </w:rPr>
      </w:pPr>
      <w:r w:rsidRPr="00F828CF">
        <w:rPr>
          <w:rFonts w:cstheme="majorHAnsi"/>
          <w:szCs w:val="24"/>
        </w:rPr>
        <w:t>Click “</w:t>
      </w:r>
      <w:r>
        <w:rPr>
          <w:rFonts w:cstheme="majorHAnsi"/>
          <w:szCs w:val="24"/>
        </w:rPr>
        <w:t>Set Location</w:t>
      </w:r>
      <w:r w:rsidRPr="00F828CF">
        <w:rPr>
          <w:rFonts w:cstheme="majorHAnsi"/>
          <w:szCs w:val="24"/>
        </w:rPr>
        <w:t xml:space="preserve">” icon of </w:t>
      </w:r>
      <w:r>
        <w:rPr>
          <w:rFonts w:cstheme="majorHAnsi"/>
          <w:szCs w:val="24"/>
        </w:rPr>
        <w:t>Warehouse</w:t>
      </w:r>
    </w:p>
    <w:p w:rsidR="00BC4E27" w:rsidRPr="00F828CF" w:rsidRDefault="00BC4E27" w:rsidP="00BC4E27">
      <w:pPr>
        <w:pStyle w:val="ListParagraph"/>
        <w:ind w:left="1080" w:firstLine="360"/>
        <w:rPr>
          <w:rFonts w:cstheme="majorHAnsi"/>
          <w:szCs w:val="24"/>
        </w:rPr>
      </w:pPr>
      <w:r>
        <w:rPr>
          <w:rFonts w:cstheme="majorHAnsi"/>
          <w:szCs w:val="24"/>
        </w:rPr>
        <w:t>Click “Confirm Set Location” icon to confirm</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Delete Hub</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delete hub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lastRenderedPageBreak/>
        <w:t>Expected Output &amp; Pass/Fail criteria</w:t>
      </w:r>
    </w:p>
    <w:tbl>
      <w:tblPr>
        <w:tblStyle w:val="TableGrid"/>
        <w:tblW w:w="8522" w:type="dxa"/>
        <w:tblInd w:w="1440" w:type="dxa"/>
        <w:tblLook w:val="04A0" w:firstRow="1" w:lastRow="0" w:firstColumn="1" w:lastColumn="0" w:noHBand="0" w:noVBand="1"/>
      </w:tblPr>
      <w:tblGrid>
        <w:gridCol w:w="4280"/>
        <w:gridCol w:w="4242"/>
      </w:tblGrid>
      <w:tr w:rsidR="00BC4E27" w:rsidRPr="00F828CF" w:rsidTr="00BC4E27">
        <w:tc>
          <w:tcPr>
            <w:tcW w:w="4280"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42"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80" w:type="dxa"/>
          </w:tcPr>
          <w:p w:rsidR="00BC4E27" w:rsidRPr="00F828CF" w:rsidRDefault="00BC4E27" w:rsidP="00BC4E27">
            <w:pPr>
              <w:rPr>
                <w:rFonts w:cstheme="majorHAnsi"/>
                <w:szCs w:val="24"/>
              </w:rPr>
            </w:pPr>
            <w:r w:rsidRPr="00F828CF">
              <w:rPr>
                <w:rFonts w:cstheme="majorHAnsi"/>
                <w:szCs w:val="24"/>
              </w:rPr>
              <w:t>Confirmation dialog with message “Are you sure to delete this customer payment type?”</w:t>
            </w:r>
          </w:p>
          <w:p w:rsidR="00BC4E27" w:rsidRPr="00F828CF" w:rsidRDefault="00BC4E27" w:rsidP="00BC4E27">
            <w:pPr>
              <w:pStyle w:val="ListParagraph"/>
              <w:ind w:left="0"/>
              <w:rPr>
                <w:rFonts w:cstheme="majorHAnsi"/>
                <w:szCs w:val="24"/>
              </w:rPr>
            </w:pPr>
            <w:r w:rsidRPr="00F828CF">
              <w:rPr>
                <w:rFonts w:cstheme="majorHAnsi"/>
                <w:szCs w:val="24"/>
              </w:rPr>
              <w:t>Deleted Customer Payment Type is not displayed in Customer Payment Type list</w:t>
            </w:r>
          </w:p>
        </w:tc>
        <w:tc>
          <w:tcPr>
            <w:tcW w:w="4242" w:type="dxa"/>
          </w:tcPr>
          <w:p w:rsidR="00BC4E27" w:rsidRPr="00F828CF" w:rsidRDefault="00BC4E27" w:rsidP="00BC4E27">
            <w:pPr>
              <w:pStyle w:val="ListParagraph"/>
              <w:ind w:left="0"/>
              <w:rPr>
                <w:rFonts w:cstheme="majorHAnsi"/>
                <w:szCs w:val="24"/>
              </w:rPr>
            </w:pPr>
            <w:r w:rsidRPr="00F828CF">
              <w:rPr>
                <w:rFonts w:cstheme="majorHAnsi"/>
                <w:szCs w:val="24"/>
              </w:rPr>
              <w:t>Deleted Customer Payment Type is still displayed in Customer Payment Type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Hub page</w:t>
      </w:r>
    </w:p>
    <w:p w:rsidR="00BC4E27" w:rsidRPr="00F828CF" w:rsidRDefault="00BC4E27" w:rsidP="00BC4E27">
      <w:pPr>
        <w:pStyle w:val="ListParagraph"/>
        <w:ind w:left="1080" w:firstLine="360"/>
        <w:rPr>
          <w:rFonts w:cstheme="majorHAnsi"/>
          <w:szCs w:val="24"/>
        </w:rPr>
      </w:pPr>
      <w:r w:rsidRPr="00F828CF">
        <w:rPr>
          <w:rFonts w:cstheme="majorHAnsi"/>
          <w:szCs w:val="24"/>
        </w:rPr>
        <w:t>Click “Delete” icon of that Customer Payment Type</w:t>
      </w:r>
    </w:p>
    <w:p w:rsidR="00BC4E27" w:rsidRPr="00F828CF" w:rsidRDefault="00BC4E27" w:rsidP="00BC4E27">
      <w:pPr>
        <w:pStyle w:val="ListParagraph"/>
        <w:ind w:left="1080" w:firstLine="360"/>
        <w:rPr>
          <w:rFonts w:cstheme="majorHAnsi"/>
          <w:szCs w:val="24"/>
        </w:rPr>
      </w:pPr>
      <w:r w:rsidRPr="00F828CF">
        <w:rPr>
          <w:rFonts w:cstheme="majorHAnsi"/>
          <w:szCs w:val="24"/>
        </w:rPr>
        <w:t>Click ‘OK’ button on confirmation dialog</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New Order Payment Type</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create new order payment type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Pr>
          <w:rFonts w:cstheme="majorHAnsi"/>
          <w:szCs w:val="24"/>
        </w:rPr>
        <w:t>Payment Type</w:t>
      </w:r>
    </w:p>
    <w:p w:rsidR="00BC4E27" w:rsidRPr="00F828CF" w:rsidRDefault="00BC4E27" w:rsidP="00BC4E27">
      <w:pPr>
        <w:pStyle w:val="ListParagraph"/>
        <w:ind w:left="1080" w:firstLine="360"/>
        <w:rPr>
          <w:rFonts w:cstheme="majorHAnsi"/>
          <w:szCs w:val="24"/>
        </w:rPr>
      </w:pPr>
      <w:r w:rsidRPr="00F828CF">
        <w:rPr>
          <w:rFonts w:cstheme="majorHAnsi"/>
          <w:szCs w:val="24"/>
        </w:rPr>
        <w:t>Description</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4"/>
        <w:gridCol w:w="4258"/>
      </w:tblGrid>
      <w:tr w:rsidR="00BC4E27" w:rsidRPr="00F828CF" w:rsidTr="00BC4E27">
        <w:tc>
          <w:tcPr>
            <w:tcW w:w="4264"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58"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4" w:type="dxa"/>
          </w:tcPr>
          <w:p w:rsidR="00BC4E27" w:rsidRPr="00F828CF" w:rsidRDefault="00BC4E27" w:rsidP="00BC4E27">
            <w:pPr>
              <w:pStyle w:val="ListParagraph"/>
              <w:ind w:left="0"/>
              <w:rPr>
                <w:rFonts w:cstheme="majorHAnsi"/>
                <w:szCs w:val="24"/>
              </w:rPr>
            </w:pPr>
            <w:r w:rsidRPr="00F828CF">
              <w:rPr>
                <w:rFonts w:cstheme="majorHAnsi"/>
                <w:szCs w:val="24"/>
              </w:rPr>
              <w:t>New Order Payment Type is displayed in Order Payment Type list</w:t>
            </w:r>
          </w:p>
        </w:tc>
        <w:tc>
          <w:tcPr>
            <w:tcW w:w="4258"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r w:rsidRPr="00F828CF">
              <w:rPr>
                <w:rFonts w:cstheme="majorHAnsi"/>
                <w:szCs w:val="24"/>
              </w:rPr>
              <w:t>New Order Payment Type is not added to the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Order Payment Types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“Add” button</w:t>
      </w:r>
    </w:p>
    <w:p w:rsidR="00BC4E27" w:rsidRPr="00F828CF" w:rsidRDefault="00BC4E27" w:rsidP="00BC4E27">
      <w:pPr>
        <w:pStyle w:val="ListParagraph"/>
        <w:ind w:left="1080" w:firstLine="360"/>
        <w:rPr>
          <w:rFonts w:cstheme="majorHAnsi"/>
          <w:szCs w:val="24"/>
        </w:rPr>
      </w:pPr>
      <w:r w:rsidRPr="00F828CF">
        <w:rPr>
          <w:rFonts w:cstheme="majorHAnsi"/>
          <w:szCs w:val="24"/>
        </w:rPr>
        <w:t>Input Payment Type is “Unlimited”</w:t>
      </w:r>
    </w:p>
    <w:p w:rsidR="00BC4E27" w:rsidRPr="00F828CF" w:rsidRDefault="00BC4E27" w:rsidP="00BC4E27">
      <w:pPr>
        <w:pStyle w:val="ListParagraph"/>
        <w:ind w:left="1080" w:firstLine="360"/>
        <w:rPr>
          <w:rFonts w:cstheme="majorHAnsi"/>
          <w:szCs w:val="24"/>
        </w:rPr>
      </w:pPr>
      <w:r w:rsidRPr="00F828CF">
        <w:rPr>
          <w:rFonts w:cstheme="majorHAnsi"/>
          <w:szCs w:val="24"/>
        </w:rPr>
        <w:t>Input Description is “test”</w:t>
      </w:r>
    </w:p>
    <w:p w:rsidR="00BC4E27" w:rsidRPr="00F828CF" w:rsidRDefault="00BC4E27" w:rsidP="00BC4E27">
      <w:pPr>
        <w:pStyle w:val="ListParagraph"/>
        <w:ind w:left="1080" w:firstLine="360"/>
        <w:rPr>
          <w:rFonts w:cstheme="majorHAnsi"/>
          <w:b/>
          <w:szCs w:val="24"/>
        </w:rPr>
      </w:pPr>
      <w:r w:rsidRPr="00F828CF">
        <w:rPr>
          <w:rFonts w:cstheme="majorHAnsi"/>
          <w:szCs w:val="24"/>
        </w:rPr>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Order Payment Type</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edit order payment type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sidRPr="00F828CF">
        <w:rPr>
          <w:rFonts w:cstheme="majorHAnsi"/>
          <w:szCs w:val="24"/>
        </w:rPr>
        <w:t>Payment T</w:t>
      </w:r>
      <w:r>
        <w:rPr>
          <w:rFonts w:cstheme="majorHAnsi"/>
          <w:szCs w:val="24"/>
        </w:rPr>
        <w:t>ype</w:t>
      </w:r>
    </w:p>
    <w:p w:rsidR="00BC4E27" w:rsidRPr="00F828CF" w:rsidRDefault="00BC4E27" w:rsidP="00BC4E27">
      <w:pPr>
        <w:pStyle w:val="ListParagraph"/>
        <w:ind w:left="1080" w:firstLine="360"/>
        <w:rPr>
          <w:rFonts w:cstheme="majorHAnsi"/>
          <w:szCs w:val="24"/>
        </w:rPr>
      </w:pPr>
      <w:r w:rsidRPr="00F828CF">
        <w:rPr>
          <w:rFonts w:cstheme="majorHAnsi"/>
          <w:szCs w:val="24"/>
        </w:rPr>
        <w:t>Description</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5"/>
        <w:gridCol w:w="4257"/>
      </w:tblGrid>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lastRenderedPageBreak/>
              <w:t>Pass</w:t>
            </w:r>
          </w:p>
        </w:tc>
        <w:tc>
          <w:tcPr>
            <w:tcW w:w="4257"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Updated Order Payment Type is displayed in Order Payment Type list</w:t>
            </w:r>
          </w:p>
        </w:tc>
        <w:tc>
          <w:tcPr>
            <w:tcW w:w="4257"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Order Payment Types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“Edit” icon of that Order Payment Type</w:t>
      </w:r>
    </w:p>
    <w:p w:rsidR="00BC4E27" w:rsidRPr="00F828CF" w:rsidRDefault="00BC4E27" w:rsidP="00BC4E27">
      <w:pPr>
        <w:pStyle w:val="ListParagraph"/>
        <w:ind w:left="1080" w:firstLine="360"/>
        <w:rPr>
          <w:rFonts w:cstheme="majorHAnsi"/>
          <w:szCs w:val="24"/>
        </w:rPr>
      </w:pPr>
      <w:r w:rsidRPr="00F828CF">
        <w:rPr>
          <w:rFonts w:cstheme="majorHAnsi"/>
          <w:szCs w:val="24"/>
        </w:rPr>
        <w:t>Input Payment Type is “Unlimited edited”</w:t>
      </w:r>
    </w:p>
    <w:p w:rsidR="00BC4E27" w:rsidRPr="00F828CF" w:rsidRDefault="00BC4E27" w:rsidP="00BC4E27">
      <w:pPr>
        <w:pStyle w:val="ListParagraph"/>
        <w:ind w:left="1080" w:firstLine="360"/>
        <w:rPr>
          <w:rFonts w:cstheme="majorHAnsi"/>
          <w:szCs w:val="24"/>
        </w:rPr>
      </w:pPr>
      <w:r w:rsidRPr="00F828CF">
        <w:rPr>
          <w:rFonts w:cstheme="majorHAnsi"/>
          <w:szCs w:val="24"/>
        </w:rPr>
        <w:t>Input Description is “edited”</w:t>
      </w:r>
    </w:p>
    <w:p w:rsidR="00BC4E27" w:rsidRPr="00F828CF" w:rsidRDefault="00BC4E27" w:rsidP="00BC4E27">
      <w:pPr>
        <w:pStyle w:val="ListParagraph"/>
        <w:ind w:left="1080" w:firstLine="360"/>
        <w:rPr>
          <w:rFonts w:cstheme="majorHAnsi"/>
          <w:b/>
          <w:szCs w:val="24"/>
        </w:rPr>
      </w:pPr>
      <w:r w:rsidRPr="00F828CF">
        <w:rPr>
          <w:rFonts w:cstheme="majorHAnsi"/>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Delete Order Payment Type</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delete order payment type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81"/>
        <w:gridCol w:w="4241"/>
      </w:tblGrid>
      <w:tr w:rsidR="00BC4E27" w:rsidRPr="00F828CF" w:rsidTr="00BC4E27">
        <w:tc>
          <w:tcPr>
            <w:tcW w:w="428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4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81" w:type="dxa"/>
          </w:tcPr>
          <w:p w:rsidR="00BC4E27" w:rsidRPr="00F828CF" w:rsidRDefault="00BC4E27" w:rsidP="00BC4E27">
            <w:pPr>
              <w:rPr>
                <w:rFonts w:cstheme="majorHAnsi"/>
                <w:szCs w:val="24"/>
              </w:rPr>
            </w:pPr>
            <w:r w:rsidRPr="00F828CF">
              <w:rPr>
                <w:rFonts w:cstheme="majorHAnsi"/>
                <w:szCs w:val="24"/>
              </w:rPr>
              <w:t>Confirmation dialog with message “Are you sure to delete this order payment type?”</w:t>
            </w:r>
          </w:p>
          <w:p w:rsidR="00BC4E27" w:rsidRPr="00F828CF" w:rsidRDefault="00BC4E27" w:rsidP="00BC4E27">
            <w:pPr>
              <w:pStyle w:val="ListParagraph"/>
              <w:ind w:left="0"/>
              <w:rPr>
                <w:rFonts w:cstheme="majorHAnsi"/>
                <w:szCs w:val="24"/>
              </w:rPr>
            </w:pPr>
            <w:r w:rsidRPr="00F828CF">
              <w:rPr>
                <w:rFonts w:cstheme="majorHAnsi"/>
                <w:szCs w:val="24"/>
              </w:rPr>
              <w:t>Deleted Order Payment Type is not displayed in Order Payment Type list</w:t>
            </w:r>
          </w:p>
        </w:tc>
        <w:tc>
          <w:tcPr>
            <w:tcW w:w="4241" w:type="dxa"/>
          </w:tcPr>
          <w:p w:rsidR="00BC4E27" w:rsidRPr="00F828CF" w:rsidRDefault="00BC4E27" w:rsidP="00BC4E27">
            <w:pPr>
              <w:pStyle w:val="ListParagraph"/>
              <w:ind w:left="0"/>
              <w:rPr>
                <w:rFonts w:cstheme="majorHAnsi"/>
                <w:szCs w:val="24"/>
              </w:rPr>
            </w:pPr>
            <w:r w:rsidRPr="00F828CF">
              <w:rPr>
                <w:rFonts w:cstheme="majorHAnsi"/>
                <w:szCs w:val="24"/>
              </w:rPr>
              <w:t>Deleted Order Payment Type is still displayed in Order Payment Type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Order Payment Type page</w:t>
      </w:r>
    </w:p>
    <w:p w:rsidR="00BC4E27" w:rsidRPr="00F828CF" w:rsidRDefault="00BC4E27" w:rsidP="00BC4E27">
      <w:pPr>
        <w:pStyle w:val="ListParagraph"/>
        <w:ind w:left="1080" w:firstLine="360"/>
        <w:rPr>
          <w:rFonts w:cstheme="majorHAnsi"/>
          <w:szCs w:val="24"/>
        </w:rPr>
      </w:pPr>
      <w:r w:rsidRPr="00F828CF">
        <w:rPr>
          <w:rFonts w:cstheme="majorHAnsi"/>
          <w:szCs w:val="24"/>
        </w:rPr>
        <w:t>Click “Delete” icon of that Order Payment Type</w:t>
      </w:r>
    </w:p>
    <w:p w:rsidR="00BC4E27" w:rsidRPr="001C694F" w:rsidRDefault="00BC4E27" w:rsidP="00BC4E27">
      <w:pPr>
        <w:pStyle w:val="ListParagraph"/>
        <w:ind w:left="1080" w:firstLine="360"/>
        <w:rPr>
          <w:b/>
        </w:rPr>
      </w:pPr>
      <w:r w:rsidRPr="00F828CF">
        <w:rPr>
          <w:rFonts w:cstheme="majorHAnsi"/>
          <w:szCs w:val="24"/>
        </w:rPr>
        <w:t>Click ‘OK’ button on confirmation dialog</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New Delivery Option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create new delivery option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Pr>
          <w:rFonts w:cstheme="majorHAnsi"/>
          <w:szCs w:val="24"/>
        </w:rPr>
        <w:t>Delivery Option</w:t>
      </w:r>
    </w:p>
    <w:p w:rsidR="00BC4E27" w:rsidRPr="00F828CF" w:rsidRDefault="00BC4E27" w:rsidP="00BC4E27">
      <w:pPr>
        <w:pStyle w:val="ListParagraph"/>
        <w:ind w:left="1080" w:firstLine="360"/>
        <w:rPr>
          <w:rFonts w:cstheme="majorHAnsi"/>
          <w:szCs w:val="24"/>
        </w:rPr>
      </w:pPr>
      <w:r w:rsidRPr="00F828CF">
        <w:rPr>
          <w:rFonts w:cstheme="majorHAnsi"/>
          <w:szCs w:val="24"/>
        </w:rPr>
        <w:t>Description</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50" w:type="dxa"/>
        <w:tblInd w:w="1458" w:type="dxa"/>
        <w:tblLook w:val="04A0" w:firstRow="1" w:lastRow="0" w:firstColumn="1" w:lastColumn="0" w:noHBand="0" w:noVBand="1"/>
      </w:tblPr>
      <w:tblGrid>
        <w:gridCol w:w="4230"/>
        <w:gridCol w:w="4320"/>
      </w:tblGrid>
      <w:tr w:rsidR="00BC4E27" w:rsidRPr="00F828CF" w:rsidTr="00BC4E27">
        <w:tc>
          <w:tcPr>
            <w:tcW w:w="4230"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320"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30" w:type="dxa"/>
          </w:tcPr>
          <w:p w:rsidR="00BC4E27" w:rsidRPr="00F828CF" w:rsidRDefault="00BC4E27" w:rsidP="00BC4E27">
            <w:pPr>
              <w:pStyle w:val="ListParagraph"/>
              <w:ind w:left="0"/>
              <w:rPr>
                <w:rFonts w:cstheme="majorHAnsi"/>
                <w:szCs w:val="24"/>
              </w:rPr>
            </w:pPr>
            <w:r w:rsidRPr="00F828CF">
              <w:rPr>
                <w:rFonts w:cstheme="majorHAnsi"/>
                <w:szCs w:val="24"/>
              </w:rPr>
              <w:t xml:space="preserve">New Delivery Option is displayed in Delivery </w:t>
            </w:r>
            <w:r w:rsidRPr="00F828CF">
              <w:rPr>
                <w:rFonts w:cstheme="majorHAnsi"/>
                <w:szCs w:val="24"/>
              </w:rPr>
              <w:lastRenderedPageBreak/>
              <w:t>Option list</w:t>
            </w:r>
          </w:p>
        </w:tc>
        <w:tc>
          <w:tcPr>
            <w:tcW w:w="4320" w:type="dxa"/>
          </w:tcPr>
          <w:p w:rsidR="00BC4E27" w:rsidRPr="00F828CF" w:rsidRDefault="00BC4E27" w:rsidP="00BC4E27">
            <w:pPr>
              <w:rPr>
                <w:rFonts w:cstheme="majorHAnsi"/>
                <w:szCs w:val="24"/>
              </w:rPr>
            </w:pPr>
            <w:r w:rsidRPr="00F828CF">
              <w:rPr>
                <w:rFonts w:cstheme="majorHAnsi"/>
                <w:szCs w:val="24"/>
              </w:rPr>
              <w:lastRenderedPageBreak/>
              <w:t>Warning of required fields</w:t>
            </w:r>
          </w:p>
          <w:p w:rsidR="00BC4E27" w:rsidRPr="00F828CF" w:rsidRDefault="00BC4E27" w:rsidP="00BC4E27">
            <w:pPr>
              <w:pStyle w:val="ListParagraph"/>
              <w:ind w:left="0"/>
              <w:rPr>
                <w:rFonts w:cstheme="majorHAnsi"/>
                <w:szCs w:val="24"/>
              </w:rPr>
            </w:pPr>
            <w:r w:rsidRPr="00F828CF">
              <w:rPr>
                <w:rFonts w:cstheme="majorHAnsi"/>
                <w:szCs w:val="24"/>
              </w:rPr>
              <w:lastRenderedPageBreak/>
              <w:t>New Delivery Option is not added to the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Options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“Add” button</w:t>
      </w:r>
    </w:p>
    <w:p w:rsidR="00BC4E27" w:rsidRPr="00F828CF" w:rsidRDefault="00BC4E27" w:rsidP="00BC4E27">
      <w:pPr>
        <w:pStyle w:val="ListParagraph"/>
        <w:ind w:left="1080" w:firstLine="360"/>
        <w:rPr>
          <w:rFonts w:cstheme="majorHAnsi"/>
          <w:szCs w:val="24"/>
        </w:rPr>
      </w:pPr>
      <w:r w:rsidRPr="00F828CF">
        <w:rPr>
          <w:rFonts w:cstheme="majorHAnsi"/>
          <w:szCs w:val="24"/>
        </w:rPr>
        <w:t>Input Delivery Options is “Unlimited”</w:t>
      </w:r>
    </w:p>
    <w:p w:rsidR="00BC4E27" w:rsidRPr="00F828CF" w:rsidRDefault="00BC4E27" w:rsidP="00BC4E27">
      <w:pPr>
        <w:pStyle w:val="ListParagraph"/>
        <w:ind w:left="1080" w:firstLine="360"/>
        <w:rPr>
          <w:rFonts w:cstheme="majorHAnsi"/>
          <w:szCs w:val="24"/>
        </w:rPr>
      </w:pPr>
      <w:r w:rsidRPr="00F828CF">
        <w:rPr>
          <w:rFonts w:cstheme="majorHAnsi"/>
          <w:szCs w:val="24"/>
        </w:rPr>
        <w:t>Input Description is “test”</w:t>
      </w:r>
    </w:p>
    <w:p w:rsidR="00BC4E27" w:rsidRPr="00F828CF" w:rsidRDefault="00BC4E27" w:rsidP="00BC4E27">
      <w:pPr>
        <w:pStyle w:val="ListParagraph"/>
        <w:ind w:left="1080" w:firstLine="360"/>
        <w:rPr>
          <w:rFonts w:cstheme="majorHAnsi"/>
          <w:szCs w:val="24"/>
        </w:rPr>
      </w:pPr>
      <w:r w:rsidRPr="00F828CF">
        <w:rPr>
          <w:rFonts w:cstheme="majorHAnsi"/>
          <w:szCs w:val="24"/>
        </w:rPr>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Delivery Option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edit delivery option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Pr>
          <w:rFonts w:cstheme="majorHAnsi"/>
          <w:szCs w:val="24"/>
        </w:rPr>
        <w:t>Delivery Option</w:t>
      </w:r>
    </w:p>
    <w:p w:rsidR="00BC4E27" w:rsidRPr="00F828CF" w:rsidRDefault="00BC4E27" w:rsidP="00BC4E27">
      <w:pPr>
        <w:pStyle w:val="ListParagraph"/>
        <w:ind w:left="1080" w:firstLine="360"/>
        <w:rPr>
          <w:rFonts w:cstheme="majorHAnsi"/>
          <w:szCs w:val="24"/>
        </w:rPr>
      </w:pPr>
      <w:r w:rsidRPr="00F828CF">
        <w:rPr>
          <w:rFonts w:cstheme="majorHAnsi"/>
          <w:szCs w:val="24"/>
        </w:rPr>
        <w:t>Description</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50" w:type="dxa"/>
        <w:tblInd w:w="1458" w:type="dxa"/>
        <w:tblLook w:val="04A0" w:firstRow="1" w:lastRow="0" w:firstColumn="1" w:lastColumn="0" w:noHBand="0" w:noVBand="1"/>
      </w:tblPr>
      <w:tblGrid>
        <w:gridCol w:w="4230"/>
        <w:gridCol w:w="4320"/>
      </w:tblGrid>
      <w:tr w:rsidR="00BC4E27" w:rsidRPr="00F828CF" w:rsidTr="00BC4E27">
        <w:tc>
          <w:tcPr>
            <w:tcW w:w="4230"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320"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30" w:type="dxa"/>
          </w:tcPr>
          <w:p w:rsidR="00BC4E27" w:rsidRPr="00F828CF" w:rsidRDefault="00BC4E27" w:rsidP="00BC4E27">
            <w:pPr>
              <w:pStyle w:val="ListParagraph"/>
              <w:ind w:left="0"/>
              <w:rPr>
                <w:rFonts w:cstheme="majorHAnsi"/>
                <w:szCs w:val="24"/>
              </w:rPr>
            </w:pPr>
            <w:r w:rsidRPr="00F828CF">
              <w:rPr>
                <w:rFonts w:cstheme="majorHAnsi"/>
                <w:szCs w:val="24"/>
              </w:rPr>
              <w:t>Updated Delivery Option is displayed in Delivery Option list</w:t>
            </w:r>
          </w:p>
        </w:tc>
        <w:tc>
          <w:tcPr>
            <w:tcW w:w="4320"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Options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“Edit” icon of that Delivery Option</w:t>
      </w:r>
    </w:p>
    <w:p w:rsidR="00BC4E27" w:rsidRPr="00F828CF" w:rsidRDefault="00BC4E27" w:rsidP="00BC4E27">
      <w:pPr>
        <w:pStyle w:val="ListParagraph"/>
        <w:ind w:left="1080" w:firstLine="360"/>
        <w:rPr>
          <w:rFonts w:cstheme="majorHAnsi"/>
          <w:szCs w:val="24"/>
        </w:rPr>
      </w:pPr>
      <w:r w:rsidRPr="00F828CF">
        <w:rPr>
          <w:rFonts w:cstheme="majorHAnsi"/>
          <w:szCs w:val="24"/>
        </w:rPr>
        <w:t>Input Delivery Options is “Unlimited edited”</w:t>
      </w:r>
    </w:p>
    <w:p w:rsidR="00BC4E27" w:rsidRPr="00F828CF" w:rsidRDefault="00BC4E27" w:rsidP="00BC4E27">
      <w:pPr>
        <w:pStyle w:val="ListParagraph"/>
        <w:ind w:left="1080" w:firstLine="360"/>
        <w:rPr>
          <w:rFonts w:cstheme="majorHAnsi"/>
          <w:szCs w:val="24"/>
        </w:rPr>
      </w:pPr>
      <w:r w:rsidRPr="00F828CF">
        <w:rPr>
          <w:rFonts w:cstheme="majorHAnsi"/>
          <w:szCs w:val="24"/>
        </w:rPr>
        <w:t>Input Description is “edited”</w:t>
      </w:r>
    </w:p>
    <w:p w:rsidR="00BC4E27" w:rsidRPr="00F828CF" w:rsidRDefault="00BC4E27" w:rsidP="00BC4E27">
      <w:pPr>
        <w:pStyle w:val="ListParagraph"/>
        <w:ind w:left="1080" w:firstLine="360"/>
        <w:rPr>
          <w:rFonts w:cstheme="majorHAnsi"/>
          <w:szCs w:val="24"/>
        </w:rPr>
      </w:pPr>
      <w:r w:rsidRPr="00F828CF">
        <w:rPr>
          <w:rFonts w:cstheme="majorHAnsi"/>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Delete Delivery Option</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delete delivery option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50" w:type="dxa"/>
        <w:tblInd w:w="1458" w:type="dxa"/>
        <w:tblLook w:val="04A0" w:firstRow="1" w:lastRow="0" w:firstColumn="1" w:lastColumn="0" w:noHBand="0" w:noVBand="1"/>
      </w:tblPr>
      <w:tblGrid>
        <w:gridCol w:w="4230"/>
        <w:gridCol w:w="4320"/>
      </w:tblGrid>
      <w:tr w:rsidR="00BC4E27" w:rsidRPr="00F828CF" w:rsidTr="00BC4E27">
        <w:tc>
          <w:tcPr>
            <w:tcW w:w="4230"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320"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30" w:type="dxa"/>
          </w:tcPr>
          <w:p w:rsidR="00BC4E27" w:rsidRPr="00F828CF" w:rsidRDefault="00BC4E27" w:rsidP="00BC4E27">
            <w:pPr>
              <w:rPr>
                <w:rFonts w:cstheme="majorHAnsi"/>
                <w:szCs w:val="24"/>
              </w:rPr>
            </w:pPr>
            <w:r w:rsidRPr="00F828CF">
              <w:rPr>
                <w:rFonts w:cstheme="majorHAnsi"/>
                <w:szCs w:val="24"/>
              </w:rPr>
              <w:t>Confirmation dialog with message “Are you sure to delete this delivery option?”</w:t>
            </w:r>
          </w:p>
          <w:p w:rsidR="00BC4E27" w:rsidRPr="00F828CF" w:rsidRDefault="00BC4E27" w:rsidP="00BC4E27">
            <w:pPr>
              <w:rPr>
                <w:rFonts w:cstheme="majorHAnsi"/>
                <w:szCs w:val="24"/>
              </w:rPr>
            </w:pPr>
            <w:r w:rsidRPr="00F828CF">
              <w:rPr>
                <w:rFonts w:cstheme="majorHAnsi"/>
                <w:szCs w:val="24"/>
              </w:rPr>
              <w:t xml:space="preserve">Deleted Delivery Option is not displayed in </w:t>
            </w:r>
            <w:r w:rsidRPr="00F828CF">
              <w:rPr>
                <w:rFonts w:cstheme="majorHAnsi"/>
                <w:szCs w:val="24"/>
              </w:rPr>
              <w:lastRenderedPageBreak/>
              <w:t>Delivery Option list</w:t>
            </w:r>
          </w:p>
        </w:tc>
        <w:tc>
          <w:tcPr>
            <w:tcW w:w="4320" w:type="dxa"/>
          </w:tcPr>
          <w:p w:rsidR="00BC4E27" w:rsidRPr="00F828CF" w:rsidRDefault="00BC4E27" w:rsidP="00BC4E27">
            <w:pPr>
              <w:pStyle w:val="ListParagraph"/>
              <w:ind w:left="0"/>
              <w:rPr>
                <w:rFonts w:cstheme="majorHAnsi"/>
                <w:szCs w:val="24"/>
              </w:rPr>
            </w:pPr>
            <w:r w:rsidRPr="00F828CF">
              <w:rPr>
                <w:rFonts w:cstheme="majorHAnsi"/>
                <w:szCs w:val="24"/>
              </w:rPr>
              <w:lastRenderedPageBreak/>
              <w:t>Deleted Delivery Option is still displayed in Delivery Option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Delivery Options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“Delete” icon of that Delivery Option</w:t>
      </w:r>
    </w:p>
    <w:p w:rsidR="00BC4E27" w:rsidRPr="006C65CA" w:rsidRDefault="00BC4E27" w:rsidP="00BC4E27">
      <w:pPr>
        <w:pStyle w:val="ListParagraph"/>
        <w:ind w:left="1080" w:firstLine="360"/>
      </w:pPr>
      <w:r w:rsidRPr="006E686D">
        <w:rPr>
          <w:rFonts w:cstheme="majorHAnsi"/>
          <w:szCs w:val="24"/>
        </w:rPr>
        <w:t>Click ‘OK’ button on confirmation dialog</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New City/Province</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create new city/province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Name</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New City/Province is displayed in City/Province list</w:t>
            </w:r>
          </w:p>
        </w:tc>
        <w:tc>
          <w:tcPr>
            <w:tcW w:w="4261"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r w:rsidRPr="00F828CF">
              <w:rPr>
                <w:rFonts w:cstheme="majorHAnsi"/>
                <w:szCs w:val="24"/>
              </w:rPr>
              <w:t>New City/Province is not added to the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City/Provinces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“Add” button</w:t>
      </w:r>
    </w:p>
    <w:p w:rsidR="00BC4E27" w:rsidRPr="00F828CF" w:rsidRDefault="00BC4E27" w:rsidP="00BC4E27">
      <w:pPr>
        <w:pStyle w:val="ListParagraph"/>
        <w:ind w:left="1080" w:firstLine="360"/>
        <w:rPr>
          <w:rFonts w:cstheme="majorHAnsi"/>
          <w:szCs w:val="24"/>
        </w:rPr>
      </w:pPr>
      <w:r w:rsidRPr="00F828CF">
        <w:rPr>
          <w:rFonts w:cstheme="majorHAnsi"/>
          <w:szCs w:val="24"/>
        </w:rPr>
        <w:t>Input Name is “Hà Nội”</w:t>
      </w:r>
    </w:p>
    <w:p w:rsidR="00BC4E27" w:rsidRPr="00F828CF" w:rsidRDefault="00BC4E27" w:rsidP="00BC4E27">
      <w:pPr>
        <w:pStyle w:val="ListParagraph"/>
        <w:ind w:left="1080" w:firstLine="360"/>
        <w:rPr>
          <w:rFonts w:cstheme="majorHAnsi"/>
          <w:szCs w:val="24"/>
        </w:rPr>
      </w:pPr>
      <w:r w:rsidRPr="00F828CF">
        <w:rPr>
          <w:rFonts w:cstheme="majorHAnsi"/>
          <w:szCs w:val="24"/>
        </w:rPr>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City/Province</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edit city/province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Name</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92"/>
        <w:gridCol w:w="4230"/>
      </w:tblGrid>
      <w:tr w:rsidR="00BC4E27" w:rsidRPr="00F828CF" w:rsidTr="00BC4E27">
        <w:tc>
          <w:tcPr>
            <w:tcW w:w="4292" w:type="dxa"/>
          </w:tcPr>
          <w:p w:rsidR="00BC4E27" w:rsidRPr="00F828CF" w:rsidRDefault="00BC4E27" w:rsidP="00BC4E27">
            <w:pPr>
              <w:pStyle w:val="ListParagraph"/>
              <w:tabs>
                <w:tab w:val="left" w:pos="1065"/>
              </w:tabs>
              <w:ind w:left="0"/>
              <w:rPr>
                <w:rFonts w:cstheme="majorHAnsi"/>
                <w:szCs w:val="24"/>
              </w:rPr>
            </w:pPr>
            <w:r w:rsidRPr="00F828CF">
              <w:rPr>
                <w:rFonts w:cstheme="majorHAnsi"/>
                <w:szCs w:val="24"/>
              </w:rPr>
              <w:t>Pass</w:t>
            </w:r>
            <w:r>
              <w:rPr>
                <w:rFonts w:cstheme="majorHAnsi"/>
                <w:szCs w:val="24"/>
              </w:rPr>
              <w:tab/>
            </w:r>
          </w:p>
        </w:tc>
        <w:tc>
          <w:tcPr>
            <w:tcW w:w="4230"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92" w:type="dxa"/>
          </w:tcPr>
          <w:p w:rsidR="00BC4E27" w:rsidRPr="00F828CF" w:rsidRDefault="00BC4E27" w:rsidP="00BC4E27">
            <w:pPr>
              <w:pStyle w:val="ListParagraph"/>
              <w:ind w:left="0"/>
              <w:rPr>
                <w:rFonts w:cstheme="majorHAnsi"/>
                <w:szCs w:val="24"/>
              </w:rPr>
            </w:pPr>
            <w:r w:rsidRPr="00F828CF">
              <w:rPr>
                <w:rFonts w:cstheme="majorHAnsi"/>
                <w:szCs w:val="24"/>
              </w:rPr>
              <w:t>Updated City/Province is displayed in City/Provinces list</w:t>
            </w:r>
          </w:p>
        </w:tc>
        <w:tc>
          <w:tcPr>
            <w:tcW w:w="4230"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City/Provinces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“Edit” icon of that City/Province</w:t>
      </w:r>
    </w:p>
    <w:p w:rsidR="00BC4E27" w:rsidRPr="00F828CF" w:rsidRDefault="00BC4E27" w:rsidP="00BC4E27">
      <w:pPr>
        <w:pStyle w:val="ListParagraph"/>
        <w:ind w:left="1080" w:firstLine="360"/>
        <w:rPr>
          <w:rFonts w:cstheme="majorHAnsi"/>
          <w:szCs w:val="24"/>
        </w:rPr>
      </w:pPr>
      <w:r w:rsidRPr="00F828CF">
        <w:rPr>
          <w:rFonts w:cstheme="majorHAnsi"/>
          <w:szCs w:val="24"/>
        </w:rPr>
        <w:lastRenderedPageBreak/>
        <w:t>Input Name is “Hà Nội edited”</w:t>
      </w:r>
    </w:p>
    <w:p w:rsidR="00BC4E27" w:rsidRPr="00DB35C1" w:rsidRDefault="00BC4E27" w:rsidP="00BC4E27">
      <w:pPr>
        <w:pStyle w:val="ListParagraph"/>
        <w:ind w:left="1080" w:firstLine="360"/>
        <w:rPr>
          <w:b/>
        </w:rPr>
      </w:pPr>
      <w:r w:rsidRPr="00F828CF">
        <w:rPr>
          <w:rFonts w:cstheme="majorHAnsi"/>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Delete City/Province</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delete city/province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7"/>
        <w:gridCol w:w="4255"/>
      </w:tblGrid>
      <w:tr w:rsidR="00BC4E27" w:rsidRPr="00F828CF" w:rsidTr="00BC4E27">
        <w:tc>
          <w:tcPr>
            <w:tcW w:w="4267"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55"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7" w:type="dxa"/>
          </w:tcPr>
          <w:p w:rsidR="00BC4E27" w:rsidRPr="00F828CF" w:rsidRDefault="00BC4E27" w:rsidP="00BC4E27">
            <w:pPr>
              <w:rPr>
                <w:rFonts w:cstheme="majorHAnsi"/>
                <w:szCs w:val="24"/>
              </w:rPr>
            </w:pPr>
            <w:r w:rsidRPr="00F828CF">
              <w:rPr>
                <w:rFonts w:cstheme="majorHAnsi"/>
                <w:szCs w:val="24"/>
              </w:rPr>
              <w:t>Confirmation dialog with message “Are you sure to delete this city/province?”</w:t>
            </w:r>
          </w:p>
          <w:p w:rsidR="00BC4E27" w:rsidRPr="00F828CF" w:rsidRDefault="00BC4E27" w:rsidP="00BC4E27">
            <w:pPr>
              <w:pStyle w:val="ListParagraph"/>
              <w:ind w:left="0"/>
              <w:rPr>
                <w:rFonts w:cstheme="majorHAnsi"/>
                <w:szCs w:val="24"/>
              </w:rPr>
            </w:pPr>
            <w:r w:rsidRPr="00F828CF">
              <w:rPr>
                <w:rFonts w:cstheme="majorHAnsi"/>
                <w:szCs w:val="24"/>
              </w:rPr>
              <w:t>Deleted City/Province is not displayed in City/Province list</w:t>
            </w:r>
          </w:p>
        </w:tc>
        <w:tc>
          <w:tcPr>
            <w:tcW w:w="4255" w:type="dxa"/>
          </w:tcPr>
          <w:p w:rsidR="00BC4E27" w:rsidRPr="00F828CF" w:rsidRDefault="00BC4E27" w:rsidP="00BC4E27">
            <w:pPr>
              <w:pStyle w:val="ListParagraph"/>
              <w:ind w:left="0"/>
              <w:rPr>
                <w:rFonts w:cstheme="majorHAnsi"/>
                <w:szCs w:val="24"/>
              </w:rPr>
            </w:pPr>
            <w:r w:rsidRPr="00F828CF">
              <w:rPr>
                <w:rFonts w:cstheme="majorHAnsi"/>
                <w:szCs w:val="24"/>
              </w:rPr>
              <w:t>Deleted City/Province is still displayed in City/Provinces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City/Provinces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“Delete” icon of that City/Provinces</w:t>
      </w:r>
    </w:p>
    <w:p w:rsidR="00BC4E27" w:rsidRPr="008B70D9" w:rsidRDefault="00BC4E27" w:rsidP="00BC4E27">
      <w:pPr>
        <w:pStyle w:val="ListParagraph"/>
        <w:ind w:left="1080" w:firstLine="360"/>
        <w:rPr>
          <w:b/>
        </w:rPr>
      </w:pPr>
      <w:r w:rsidRPr="00F828CF">
        <w:rPr>
          <w:rFonts w:cstheme="majorHAnsi"/>
          <w:szCs w:val="24"/>
        </w:rPr>
        <w:t>Click ‘OK’ button on confirmation dialog</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New District</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create new district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sidRPr="00F828CF">
        <w:rPr>
          <w:rFonts w:cstheme="majorHAnsi"/>
          <w:szCs w:val="24"/>
        </w:rPr>
        <w:t>C</w:t>
      </w:r>
      <w:r>
        <w:rPr>
          <w:rFonts w:cstheme="majorHAnsi"/>
          <w:szCs w:val="24"/>
        </w:rPr>
        <w:t>ity/Province</w:t>
      </w:r>
    </w:p>
    <w:p w:rsidR="00BC4E27" w:rsidRPr="00F828CF" w:rsidRDefault="00BC4E27" w:rsidP="00BC4E27">
      <w:pPr>
        <w:pStyle w:val="ListParagraph"/>
        <w:ind w:left="1080" w:firstLine="360"/>
        <w:rPr>
          <w:rFonts w:cstheme="majorHAnsi"/>
          <w:szCs w:val="24"/>
        </w:rPr>
      </w:pPr>
      <w:r w:rsidRPr="00F828CF">
        <w:rPr>
          <w:rFonts w:cstheme="majorHAnsi"/>
          <w:szCs w:val="24"/>
        </w:rPr>
        <w:t>Name</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5"/>
        <w:gridCol w:w="4257"/>
      </w:tblGrid>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57"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New District is displayed in District list</w:t>
            </w:r>
          </w:p>
        </w:tc>
        <w:tc>
          <w:tcPr>
            <w:tcW w:w="4257"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r w:rsidRPr="00F828CF">
              <w:rPr>
                <w:rFonts w:cstheme="majorHAnsi"/>
                <w:szCs w:val="24"/>
              </w:rPr>
              <w:t>New District is not added to the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Districts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“Add” button</w:t>
      </w:r>
    </w:p>
    <w:p w:rsidR="00BC4E27" w:rsidRPr="00F828CF" w:rsidRDefault="00BC4E27" w:rsidP="00BC4E27">
      <w:pPr>
        <w:pStyle w:val="ListParagraph"/>
        <w:ind w:left="1080" w:firstLine="360"/>
        <w:rPr>
          <w:rFonts w:cstheme="majorHAnsi"/>
          <w:szCs w:val="24"/>
        </w:rPr>
      </w:pPr>
      <w:r w:rsidRPr="00F828CF">
        <w:rPr>
          <w:rFonts w:cstheme="majorHAnsi"/>
          <w:szCs w:val="24"/>
        </w:rPr>
        <w:t>Input City/Province is “Hà Nội”</w:t>
      </w:r>
    </w:p>
    <w:p w:rsidR="00BC4E27" w:rsidRPr="00F828CF" w:rsidRDefault="00BC4E27" w:rsidP="00BC4E27">
      <w:pPr>
        <w:pStyle w:val="ListParagraph"/>
        <w:ind w:left="1080" w:firstLine="360"/>
        <w:rPr>
          <w:rFonts w:cstheme="majorHAnsi"/>
          <w:szCs w:val="24"/>
        </w:rPr>
      </w:pPr>
      <w:r w:rsidRPr="00F828CF">
        <w:rPr>
          <w:rFonts w:cstheme="majorHAnsi"/>
          <w:szCs w:val="24"/>
        </w:rPr>
        <w:t>Input Name is “Ba Đình”</w:t>
      </w:r>
    </w:p>
    <w:p w:rsidR="00BC4E27" w:rsidRPr="00F828CF" w:rsidRDefault="00BC4E27" w:rsidP="00BC4E27">
      <w:pPr>
        <w:pStyle w:val="ListParagraph"/>
        <w:ind w:left="1080" w:firstLine="360"/>
        <w:rPr>
          <w:rFonts w:cstheme="majorHAnsi"/>
          <w:szCs w:val="24"/>
        </w:rPr>
      </w:pPr>
      <w:r w:rsidRPr="00F828CF">
        <w:rPr>
          <w:rFonts w:cstheme="majorHAnsi"/>
          <w:szCs w:val="24"/>
        </w:rPr>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District</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edit district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Pr>
          <w:rFonts w:cstheme="majorHAnsi"/>
          <w:szCs w:val="24"/>
        </w:rPr>
        <w:t>City/Province</w:t>
      </w:r>
    </w:p>
    <w:p w:rsidR="00BC4E27" w:rsidRPr="00F828CF" w:rsidRDefault="00BC4E27" w:rsidP="00BC4E27">
      <w:pPr>
        <w:pStyle w:val="ListParagraph"/>
        <w:ind w:left="1080" w:firstLine="360"/>
        <w:rPr>
          <w:rFonts w:cstheme="majorHAnsi"/>
          <w:szCs w:val="24"/>
        </w:rPr>
      </w:pPr>
      <w:r w:rsidRPr="00F828CF">
        <w:rPr>
          <w:rFonts w:cstheme="majorHAnsi"/>
          <w:szCs w:val="24"/>
        </w:rPr>
        <w:t>Name</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5"/>
        <w:gridCol w:w="4257"/>
      </w:tblGrid>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57"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Updated District is displayed in District list</w:t>
            </w:r>
          </w:p>
        </w:tc>
        <w:tc>
          <w:tcPr>
            <w:tcW w:w="4257"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District page</w:t>
      </w:r>
    </w:p>
    <w:p w:rsidR="00BC4E27" w:rsidRPr="00F828CF" w:rsidRDefault="00BC4E27" w:rsidP="00BC4E27">
      <w:pPr>
        <w:pStyle w:val="ListParagraph"/>
        <w:ind w:left="1080" w:firstLine="360"/>
        <w:rPr>
          <w:rFonts w:cstheme="majorHAnsi"/>
          <w:szCs w:val="24"/>
        </w:rPr>
      </w:pPr>
      <w:r w:rsidRPr="00F828CF">
        <w:rPr>
          <w:rFonts w:cstheme="majorHAnsi"/>
          <w:szCs w:val="24"/>
        </w:rPr>
        <w:t>Click “Edit” icon of that District</w:t>
      </w:r>
    </w:p>
    <w:p w:rsidR="00BC4E27" w:rsidRPr="00F828CF" w:rsidRDefault="00BC4E27" w:rsidP="00BC4E27">
      <w:pPr>
        <w:pStyle w:val="ListParagraph"/>
        <w:ind w:left="1080" w:firstLine="360"/>
        <w:rPr>
          <w:rFonts w:cstheme="majorHAnsi"/>
          <w:szCs w:val="24"/>
        </w:rPr>
      </w:pPr>
      <w:r w:rsidRPr="00F828CF">
        <w:rPr>
          <w:rFonts w:cstheme="majorHAnsi"/>
          <w:szCs w:val="24"/>
        </w:rPr>
        <w:t>Input City/Province is “Hà Nội edited”</w:t>
      </w:r>
    </w:p>
    <w:p w:rsidR="00BC4E27" w:rsidRPr="00F828CF" w:rsidRDefault="00BC4E27" w:rsidP="00BC4E27">
      <w:pPr>
        <w:pStyle w:val="ListParagraph"/>
        <w:ind w:left="1080" w:firstLine="360"/>
        <w:rPr>
          <w:rFonts w:cstheme="majorHAnsi"/>
          <w:szCs w:val="24"/>
        </w:rPr>
      </w:pPr>
      <w:r w:rsidRPr="00F828CF">
        <w:rPr>
          <w:rFonts w:cstheme="majorHAnsi"/>
          <w:szCs w:val="24"/>
        </w:rPr>
        <w:t>Input Name is “Ba Đình edited”</w:t>
      </w:r>
    </w:p>
    <w:p w:rsidR="00BC4E27" w:rsidRPr="00F828CF" w:rsidRDefault="00BC4E27" w:rsidP="00BC4E27">
      <w:pPr>
        <w:pStyle w:val="ListParagraph"/>
        <w:ind w:left="1080" w:firstLine="360"/>
        <w:rPr>
          <w:rFonts w:cstheme="majorHAnsi"/>
          <w:b/>
          <w:szCs w:val="24"/>
        </w:rPr>
      </w:pPr>
      <w:r w:rsidRPr="00F828CF">
        <w:rPr>
          <w:rFonts w:cstheme="majorHAnsi"/>
          <w:szCs w:val="24"/>
        </w:rPr>
        <w:t>Click “Save” button</w:t>
      </w:r>
    </w:p>
    <w:p w:rsidR="00BC4E27" w:rsidRDefault="00BC4E27" w:rsidP="00BC4E27">
      <w:pPr>
        <w:pStyle w:val="ListParagraph"/>
        <w:ind w:left="1440"/>
        <w:rPr>
          <w:b/>
        </w:rPr>
      </w:pPr>
    </w:p>
    <w:p w:rsidR="00BC4E27" w:rsidRDefault="00BC4E27" w:rsidP="00016C35">
      <w:pPr>
        <w:pStyle w:val="ListParagraph"/>
        <w:numPr>
          <w:ilvl w:val="0"/>
          <w:numId w:val="63"/>
        </w:numPr>
        <w:rPr>
          <w:b/>
        </w:rPr>
      </w:pPr>
      <w:r>
        <w:rPr>
          <w:b/>
        </w:rPr>
        <w:t>Case – Delete District</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delete district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81"/>
        <w:gridCol w:w="4241"/>
      </w:tblGrid>
      <w:tr w:rsidR="00BC4E27" w:rsidRPr="00F828CF" w:rsidTr="00BC4E27">
        <w:tc>
          <w:tcPr>
            <w:tcW w:w="428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4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81" w:type="dxa"/>
          </w:tcPr>
          <w:p w:rsidR="00BC4E27" w:rsidRPr="00F828CF" w:rsidRDefault="00BC4E27" w:rsidP="00BC4E27">
            <w:pPr>
              <w:rPr>
                <w:rFonts w:cstheme="majorHAnsi"/>
                <w:szCs w:val="24"/>
              </w:rPr>
            </w:pPr>
            <w:r w:rsidRPr="00F828CF">
              <w:rPr>
                <w:rFonts w:cstheme="majorHAnsi"/>
                <w:szCs w:val="24"/>
              </w:rPr>
              <w:t>Confirmation dialog with message “Are you sure to delete this district?”</w:t>
            </w:r>
          </w:p>
          <w:p w:rsidR="00BC4E27" w:rsidRPr="00F828CF" w:rsidRDefault="00BC4E27" w:rsidP="00BC4E27">
            <w:pPr>
              <w:pStyle w:val="ListParagraph"/>
              <w:ind w:left="0"/>
              <w:rPr>
                <w:rFonts w:cstheme="majorHAnsi"/>
                <w:szCs w:val="24"/>
              </w:rPr>
            </w:pPr>
            <w:r w:rsidRPr="00F828CF">
              <w:rPr>
                <w:rFonts w:cstheme="majorHAnsi"/>
                <w:szCs w:val="24"/>
              </w:rPr>
              <w:t>Deleted District is not displayed in District list</w:t>
            </w:r>
          </w:p>
        </w:tc>
        <w:tc>
          <w:tcPr>
            <w:tcW w:w="4241" w:type="dxa"/>
          </w:tcPr>
          <w:p w:rsidR="00BC4E27" w:rsidRPr="00F828CF" w:rsidRDefault="00BC4E27" w:rsidP="00BC4E27">
            <w:pPr>
              <w:pStyle w:val="ListParagraph"/>
              <w:ind w:left="0"/>
              <w:rPr>
                <w:rFonts w:cstheme="majorHAnsi"/>
                <w:szCs w:val="24"/>
              </w:rPr>
            </w:pPr>
            <w:r w:rsidRPr="00F828CF">
              <w:rPr>
                <w:rFonts w:cstheme="majorHAnsi"/>
                <w:szCs w:val="24"/>
              </w:rPr>
              <w:t>Deleted District is still displayed in Districts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Districts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“Delete” icon of that Districts</w:t>
      </w:r>
    </w:p>
    <w:p w:rsidR="00BC4E27" w:rsidRPr="00F828CF" w:rsidRDefault="00BC4E27" w:rsidP="00BC4E27">
      <w:pPr>
        <w:pStyle w:val="ListParagraph"/>
        <w:ind w:left="1080" w:firstLine="360"/>
        <w:rPr>
          <w:rFonts w:cstheme="majorHAnsi"/>
          <w:b/>
          <w:szCs w:val="24"/>
        </w:rPr>
      </w:pPr>
      <w:r w:rsidRPr="00F828CF">
        <w:rPr>
          <w:rFonts w:cstheme="majorHAnsi"/>
          <w:szCs w:val="24"/>
        </w:rPr>
        <w:t>Click ‘OK’ button on confirmation dialog</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New Ward</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create new ward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Pr>
          <w:rFonts w:cstheme="majorHAnsi"/>
          <w:szCs w:val="24"/>
        </w:rPr>
        <w:t>City/Province</w:t>
      </w:r>
    </w:p>
    <w:p w:rsidR="00BC4E27" w:rsidRDefault="00BC4E27" w:rsidP="00BC4E27">
      <w:pPr>
        <w:pStyle w:val="ListParagraph"/>
        <w:ind w:left="1080" w:firstLine="360"/>
        <w:rPr>
          <w:rFonts w:cstheme="majorHAnsi"/>
          <w:szCs w:val="24"/>
        </w:rPr>
      </w:pPr>
      <w:r>
        <w:rPr>
          <w:rFonts w:cstheme="majorHAnsi"/>
          <w:szCs w:val="24"/>
        </w:rPr>
        <w:lastRenderedPageBreak/>
        <w:t>District</w:t>
      </w:r>
    </w:p>
    <w:p w:rsidR="00BC4E27" w:rsidRPr="00F828CF" w:rsidRDefault="00BC4E27" w:rsidP="00BC4E27">
      <w:pPr>
        <w:pStyle w:val="ListParagraph"/>
        <w:ind w:left="1080" w:firstLine="360"/>
        <w:rPr>
          <w:rFonts w:cstheme="majorHAnsi"/>
          <w:szCs w:val="24"/>
        </w:rPr>
      </w:pPr>
      <w:r w:rsidRPr="00F828CF">
        <w:rPr>
          <w:rFonts w:cstheme="majorHAnsi"/>
          <w:szCs w:val="24"/>
        </w:rPr>
        <w:t>Name</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50"/>
        <w:gridCol w:w="4272"/>
      </w:tblGrid>
      <w:tr w:rsidR="00BC4E27" w:rsidRPr="00F828CF" w:rsidTr="00BC4E27">
        <w:tc>
          <w:tcPr>
            <w:tcW w:w="4250"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72"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50" w:type="dxa"/>
          </w:tcPr>
          <w:p w:rsidR="00BC4E27" w:rsidRPr="00F828CF" w:rsidRDefault="00BC4E27" w:rsidP="00BC4E27">
            <w:pPr>
              <w:pStyle w:val="ListParagraph"/>
              <w:ind w:left="0"/>
              <w:rPr>
                <w:rFonts w:cstheme="majorHAnsi"/>
                <w:szCs w:val="24"/>
              </w:rPr>
            </w:pPr>
            <w:r w:rsidRPr="00F828CF">
              <w:rPr>
                <w:rFonts w:cstheme="majorHAnsi"/>
                <w:szCs w:val="24"/>
              </w:rPr>
              <w:t>New Ward is added to the list</w:t>
            </w:r>
          </w:p>
        </w:tc>
        <w:tc>
          <w:tcPr>
            <w:tcW w:w="4272" w:type="dxa"/>
          </w:tcPr>
          <w:p w:rsidR="00BC4E27" w:rsidRPr="00F828CF" w:rsidRDefault="00BC4E27" w:rsidP="00BC4E27">
            <w:pPr>
              <w:rPr>
                <w:rFonts w:cstheme="majorHAnsi"/>
                <w:szCs w:val="24"/>
              </w:rPr>
            </w:pPr>
            <w:r w:rsidRPr="00F828CF">
              <w:rPr>
                <w:rFonts w:cstheme="majorHAnsi"/>
                <w:szCs w:val="24"/>
              </w:rPr>
              <w:t>Warning of required fields</w:t>
            </w:r>
          </w:p>
          <w:p w:rsidR="00BC4E27" w:rsidRPr="00F828CF" w:rsidRDefault="00BC4E27" w:rsidP="00BC4E27">
            <w:pPr>
              <w:pStyle w:val="ListParagraph"/>
              <w:ind w:left="0"/>
              <w:rPr>
                <w:rFonts w:cstheme="majorHAnsi"/>
                <w:szCs w:val="24"/>
              </w:rPr>
            </w:pPr>
            <w:r w:rsidRPr="00F828CF">
              <w:rPr>
                <w:rFonts w:cstheme="majorHAnsi"/>
                <w:szCs w:val="24"/>
              </w:rPr>
              <w:t>New Ward is not added to the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Wards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“Add” button</w:t>
      </w:r>
    </w:p>
    <w:p w:rsidR="00BC4E27" w:rsidRPr="00F828CF" w:rsidRDefault="00BC4E27" w:rsidP="00BC4E27">
      <w:pPr>
        <w:pStyle w:val="ListParagraph"/>
        <w:ind w:left="1080" w:firstLine="360"/>
        <w:rPr>
          <w:rFonts w:cstheme="majorHAnsi"/>
          <w:szCs w:val="24"/>
        </w:rPr>
      </w:pPr>
      <w:r w:rsidRPr="00F828CF">
        <w:rPr>
          <w:rFonts w:cstheme="majorHAnsi"/>
          <w:szCs w:val="24"/>
        </w:rPr>
        <w:t>Input City/Province is “Hà Nội”</w:t>
      </w:r>
    </w:p>
    <w:p w:rsidR="00BC4E27" w:rsidRPr="00F828CF" w:rsidRDefault="00BC4E27" w:rsidP="00BC4E27">
      <w:pPr>
        <w:pStyle w:val="ListParagraph"/>
        <w:ind w:left="1080" w:firstLine="360"/>
        <w:rPr>
          <w:rFonts w:cstheme="majorHAnsi"/>
          <w:szCs w:val="24"/>
        </w:rPr>
      </w:pPr>
      <w:r w:rsidRPr="00F828CF">
        <w:rPr>
          <w:rFonts w:cstheme="majorHAnsi"/>
          <w:szCs w:val="24"/>
        </w:rPr>
        <w:t>Input District is “Ba Đình”</w:t>
      </w:r>
    </w:p>
    <w:p w:rsidR="00BC4E27" w:rsidRPr="00F828CF" w:rsidRDefault="00BC4E27" w:rsidP="00BC4E27">
      <w:pPr>
        <w:pStyle w:val="ListParagraph"/>
        <w:ind w:left="1080" w:firstLine="360"/>
        <w:rPr>
          <w:rFonts w:cstheme="majorHAnsi"/>
          <w:szCs w:val="24"/>
        </w:rPr>
      </w:pPr>
      <w:r w:rsidRPr="00F828CF">
        <w:rPr>
          <w:rFonts w:cstheme="majorHAnsi"/>
          <w:szCs w:val="24"/>
        </w:rPr>
        <w:t>Input Name is “Ba Thôn”</w:t>
      </w:r>
    </w:p>
    <w:p w:rsidR="00BC4E27" w:rsidRPr="00F828CF" w:rsidRDefault="00BC4E27" w:rsidP="00BC4E27">
      <w:pPr>
        <w:pStyle w:val="ListParagraph"/>
        <w:ind w:left="1080" w:firstLine="360"/>
        <w:rPr>
          <w:rFonts w:cstheme="majorHAnsi"/>
          <w:szCs w:val="24"/>
        </w:rPr>
      </w:pPr>
      <w:r w:rsidRPr="00F828CF">
        <w:rPr>
          <w:rFonts w:cstheme="majorHAnsi"/>
          <w:szCs w:val="24"/>
        </w:rPr>
        <w:t>Click “Create”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Edit Ward</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edit ward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Default="00BC4E27" w:rsidP="00BC4E27">
      <w:pPr>
        <w:pStyle w:val="ListParagraph"/>
        <w:ind w:left="1080" w:firstLine="360"/>
        <w:rPr>
          <w:rFonts w:cstheme="majorHAnsi"/>
          <w:szCs w:val="24"/>
        </w:rPr>
      </w:pPr>
      <w:r>
        <w:rPr>
          <w:rFonts w:cstheme="majorHAnsi"/>
          <w:szCs w:val="24"/>
        </w:rPr>
        <w:t>City/Province</w:t>
      </w:r>
    </w:p>
    <w:p w:rsidR="00BC4E27" w:rsidRDefault="00BC4E27" w:rsidP="00BC4E27">
      <w:pPr>
        <w:pStyle w:val="ListParagraph"/>
        <w:ind w:left="1080" w:firstLine="360"/>
        <w:rPr>
          <w:rFonts w:cstheme="majorHAnsi"/>
          <w:szCs w:val="24"/>
        </w:rPr>
      </w:pPr>
      <w:r>
        <w:rPr>
          <w:rFonts w:cstheme="majorHAnsi"/>
          <w:szCs w:val="24"/>
        </w:rPr>
        <w:t>District</w:t>
      </w:r>
    </w:p>
    <w:p w:rsidR="00BC4E27" w:rsidRPr="00F828CF" w:rsidRDefault="00BC4E27" w:rsidP="00BC4E27">
      <w:pPr>
        <w:pStyle w:val="ListParagraph"/>
        <w:ind w:left="1080" w:firstLine="360"/>
        <w:rPr>
          <w:rFonts w:cstheme="majorHAnsi"/>
          <w:szCs w:val="24"/>
        </w:rPr>
      </w:pPr>
      <w:r w:rsidRPr="00F828CF">
        <w:rPr>
          <w:rFonts w:cstheme="majorHAnsi"/>
          <w:szCs w:val="24"/>
        </w:rPr>
        <w:t>Name</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5"/>
        <w:gridCol w:w="4257"/>
      </w:tblGrid>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57"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5" w:type="dxa"/>
          </w:tcPr>
          <w:p w:rsidR="00BC4E27" w:rsidRPr="00F828CF" w:rsidRDefault="00BC4E27" w:rsidP="00BC4E27">
            <w:pPr>
              <w:pStyle w:val="ListParagraph"/>
              <w:ind w:left="0"/>
              <w:rPr>
                <w:rFonts w:cstheme="majorHAnsi"/>
                <w:szCs w:val="24"/>
              </w:rPr>
            </w:pPr>
            <w:r w:rsidRPr="00F828CF">
              <w:rPr>
                <w:rFonts w:cstheme="majorHAnsi"/>
                <w:szCs w:val="24"/>
              </w:rPr>
              <w:t>Updated Ward is displayed in District list</w:t>
            </w:r>
          </w:p>
        </w:tc>
        <w:tc>
          <w:tcPr>
            <w:tcW w:w="4257" w:type="dxa"/>
          </w:tcPr>
          <w:p w:rsidR="00BC4E27" w:rsidRPr="00F828CF" w:rsidRDefault="00BC4E27" w:rsidP="00BC4E27">
            <w:pPr>
              <w:rPr>
                <w:rFonts w:cstheme="majorHAnsi"/>
                <w:szCs w:val="24"/>
              </w:rPr>
            </w:pPr>
            <w:r w:rsidRPr="00F828CF">
              <w:rPr>
                <w:rFonts w:cstheme="majorHAnsi"/>
                <w:szCs w:val="24"/>
              </w:rPr>
              <w:t>Warning of required fields</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Wards page</w:t>
      </w:r>
    </w:p>
    <w:p w:rsidR="00BC4E27" w:rsidRPr="00F828CF" w:rsidRDefault="00BC4E27" w:rsidP="00BC4E27">
      <w:pPr>
        <w:pStyle w:val="ListParagraph"/>
        <w:ind w:left="1080" w:firstLine="360"/>
        <w:rPr>
          <w:rFonts w:cstheme="majorHAnsi"/>
          <w:szCs w:val="24"/>
        </w:rPr>
      </w:pPr>
      <w:r w:rsidRPr="00F828CF">
        <w:rPr>
          <w:rFonts w:cstheme="majorHAnsi"/>
          <w:szCs w:val="24"/>
        </w:rPr>
        <w:t>Click “Add” button</w:t>
      </w:r>
    </w:p>
    <w:p w:rsidR="00BC4E27" w:rsidRPr="00F828CF" w:rsidRDefault="00BC4E27" w:rsidP="00BC4E27">
      <w:pPr>
        <w:pStyle w:val="ListParagraph"/>
        <w:ind w:left="1080" w:firstLine="360"/>
        <w:rPr>
          <w:rFonts w:cstheme="majorHAnsi"/>
          <w:szCs w:val="24"/>
        </w:rPr>
      </w:pPr>
      <w:r w:rsidRPr="00F828CF">
        <w:rPr>
          <w:rFonts w:cstheme="majorHAnsi"/>
          <w:szCs w:val="24"/>
        </w:rPr>
        <w:t>Input City/Province is “Hà Nội edited”</w:t>
      </w:r>
    </w:p>
    <w:p w:rsidR="00BC4E27" w:rsidRPr="00F828CF" w:rsidRDefault="00BC4E27" w:rsidP="00BC4E27">
      <w:pPr>
        <w:pStyle w:val="ListParagraph"/>
        <w:ind w:left="1080" w:firstLine="360"/>
        <w:rPr>
          <w:rFonts w:cstheme="majorHAnsi"/>
          <w:szCs w:val="24"/>
        </w:rPr>
      </w:pPr>
      <w:r w:rsidRPr="00F828CF">
        <w:rPr>
          <w:rFonts w:cstheme="majorHAnsi"/>
          <w:szCs w:val="24"/>
        </w:rPr>
        <w:t>Input District is “Ba Đình edited”</w:t>
      </w:r>
    </w:p>
    <w:p w:rsidR="00BC4E27" w:rsidRPr="00F828CF" w:rsidRDefault="00BC4E27" w:rsidP="00BC4E27">
      <w:pPr>
        <w:pStyle w:val="ListParagraph"/>
        <w:ind w:left="1080" w:firstLine="360"/>
        <w:rPr>
          <w:rFonts w:cstheme="majorHAnsi"/>
          <w:szCs w:val="24"/>
        </w:rPr>
      </w:pPr>
      <w:r w:rsidRPr="00F828CF">
        <w:rPr>
          <w:rFonts w:cstheme="majorHAnsi"/>
          <w:szCs w:val="24"/>
        </w:rPr>
        <w:t>Input Name is “Ba Thôn edited”</w:t>
      </w:r>
    </w:p>
    <w:p w:rsidR="00BC4E27" w:rsidRPr="00F828CF" w:rsidRDefault="00BC4E27" w:rsidP="00BC4E27">
      <w:pPr>
        <w:pStyle w:val="ListParagraph"/>
        <w:ind w:left="1080" w:firstLine="360"/>
        <w:rPr>
          <w:rFonts w:cstheme="majorHAnsi"/>
          <w:szCs w:val="24"/>
        </w:rPr>
      </w:pPr>
      <w:r w:rsidRPr="00F828CF">
        <w:rPr>
          <w:rFonts w:cstheme="majorHAnsi"/>
          <w:szCs w:val="24"/>
        </w:rPr>
        <w:t>Click “Save” button</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Delete Ward</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Check whether user can delete ward 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sidRPr="00F828CF">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lastRenderedPageBreak/>
        <w:t>Expected Output &amp; Pass/Fail criteria</w:t>
      </w:r>
    </w:p>
    <w:tbl>
      <w:tblPr>
        <w:tblStyle w:val="TableGrid"/>
        <w:tblW w:w="8522" w:type="dxa"/>
        <w:tblInd w:w="1440" w:type="dxa"/>
        <w:tblLook w:val="04A0" w:firstRow="1" w:lastRow="0" w:firstColumn="1" w:lastColumn="0" w:noHBand="0" w:noVBand="1"/>
      </w:tblPr>
      <w:tblGrid>
        <w:gridCol w:w="4281"/>
        <w:gridCol w:w="4241"/>
      </w:tblGrid>
      <w:tr w:rsidR="00BC4E27" w:rsidRPr="00F828CF" w:rsidTr="00BC4E27">
        <w:tc>
          <w:tcPr>
            <w:tcW w:w="428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4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81" w:type="dxa"/>
          </w:tcPr>
          <w:p w:rsidR="00BC4E27" w:rsidRPr="00F828CF" w:rsidRDefault="00BC4E27" w:rsidP="00BC4E27">
            <w:pPr>
              <w:rPr>
                <w:rFonts w:cstheme="majorHAnsi"/>
                <w:szCs w:val="24"/>
              </w:rPr>
            </w:pPr>
            <w:r w:rsidRPr="00F828CF">
              <w:rPr>
                <w:rFonts w:cstheme="majorHAnsi"/>
                <w:szCs w:val="24"/>
              </w:rPr>
              <w:t>Confirmation dialog with message “Are you sure to delete this district?”</w:t>
            </w:r>
          </w:p>
          <w:p w:rsidR="00BC4E27" w:rsidRPr="00F828CF" w:rsidRDefault="00BC4E27" w:rsidP="00BC4E27">
            <w:pPr>
              <w:pStyle w:val="ListParagraph"/>
              <w:ind w:left="0"/>
              <w:rPr>
                <w:rFonts w:cstheme="majorHAnsi"/>
                <w:szCs w:val="24"/>
              </w:rPr>
            </w:pPr>
            <w:r w:rsidRPr="00F828CF">
              <w:rPr>
                <w:rFonts w:cstheme="majorHAnsi"/>
                <w:szCs w:val="24"/>
              </w:rPr>
              <w:t>Deleted District is not displayed in District list</w:t>
            </w:r>
          </w:p>
        </w:tc>
        <w:tc>
          <w:tcPr>
            <w:tcW w:w="4241" w:type="dxa"/>
          </w:tcPr>
          <w:p w:rsidR="00BC4E27" w:rsidRPr="00F828CF" w:rsidRDefault="00BC4E27" w:rsidP="00BC4E27">
            <w:pPr>
              <w:pStyle w:val="ListParagraph"/>
              <w:ind w:left="0"/>
              <w:rPr>
                <w:rFonts w:cstheme="majorHAnsi"/>
                <w:szCs w:val="24"/>
              </w:rPr>
            </w:pPr>
            <w:r w:rsidRPr="00F828CF">
              <w:rPr>
                <w:rFonts w:cstheme="majorHAnsi"/>
                <w:szCs w:val="24"/>
              </w:rPr>
              <w:t>Deleted District is still displayed in Districts list</w:t>
            </w:r>
          </w:p>
        </w:tc>
      </w:tr>
    </w:tbl>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Pr="00F828CF" w:rsidRDefault="00BC4E27" w:rsidP="00BC4E27">
      <w:pPr>
        <w:pStyle w:val="ListParagraph"/>
        <w:ind w:left="1080" w:firstLine="360"/>
        <w:rPr>
          <w:rFonts w:cstheme="majorHAnsi"/>
          <w:szCs w:val="24"/>
        </w:rPr>
      </w:pPr>
      <w:r w:rsidRPr="00F828CF">
        <w:rPr>
          <w:rFonts w:cstheme="majorHAnsi"/>
          <w:szCs w:val="24"/>
        </w:rPr>
        <w:t>Go to Wards page</w:t>
      </w:r>
    </w:p>
    <w:p w:rsidR="00BC4E27" w:rsidRDefault="00BC4E27" w:rsidP="00BC4E27">
      <w:pPr>
        <w:pStyle w:val="ListParagraph"/>
        <w:ind w:left="1080" w:firstLine="360"/>
        <w:rPr>
          <w:rFonts w:cstheme="majorHAnsi"/>
          <w:szCs w:val="24"/>
        </w:rPr>
      </w:pPr>
      <w:r w:rsidRPr="00F828CF">
        <w:rPr>
          <w:rFonts w:cstheme="majorHAnsi"/>
          <w:szCs w:val="24"/>
        </w:rPr>
        <w:t>Click “Delete” icon of that Wards</w:t>
      </w:r>
    </w:p>
    <w:p w:rsidR="00BC4E27" w:rsidRDefault="00BC4E27" w:rsidP="00BC4E27">
      <w:pPr>
        <w:pStyle w:val="ListParagraph"/>
        <w:ind w:left="1080" w:firstLine="360"/>
        <w:rPr>
          <w:rFonts w:cstheme="majorHAnsi"/>
          <w:szCs w:val="24"/>
        </w:rPr>
      </w:pPr>
      <w:r w:rsidRPr="00E2206F">
        <w:rPr>
          <w:rFonts w:cstheme="majorHAnsi"/>
          <w:szCs w:val="24"/>
        </w:rPr>
        <w:t>Click ‘OK’ button on confirmation dialog</w:t>
      </w:r>
    </w:p>
    <w:p w:rsidR="00BC4E27" w:rsidRDefault="00BC4E27" w:rsidP="00BC4E27">
      <w:pPr>
        <w:pStyle w:val="ListParagraph"/>
        <w:ind w:left="1080"/>
        <w:rPr>
          <w:b/>
        </w:rPr>
      </w:pPr>
    </w:p>
    <w:p w:rsidR="00BC4E27" w:rsidRDefault="00BC4E27" w:rsidP="00016C35">
      <w:pPr>
        <w:pStyle w:val="ListParagraph"/>
        <w:numPr>
          <w:ilvl w:val="0"/>
          <w:numId w:val="63"/>
        </w:numPr>
        <w:rPr>
          <w:b/>
        </w:rPr>
      </w:pPr>
      <w:r>
        <w:rPr>
          <w:b/>
        </w:rPr>
        <w:t>Case – Create PDF</w:t>
      </w:r>
    </w:p>
    <w:p w:rsidR="00BC4E27" w:rsidRDefault="00BC4E27" w:rsidP="00BC4E27">
      <w:pPr>
        <w:pStyle w:val="ListParagraph"/>
        <w:ind w:left="1080"/>
        <w:rPr>
          <w:rFonts w:cstheme="majorHAnsi"/>
          <w:b/>
          <w:szCs w:val="24"/>
        </w:rPr>
      </w:pPr>
    </w:p>
    <w:p w:rsidR="00BC4E27" w:rsidRPr="00F828CF" w:rsidRDefault="00BC4E27" w:rsidP="00BC4E27">
      <w:pPr>
        <w:pStyle w:val="ListParagraph"/>
        <w:ind w:left="1080"/>
        <w:rPr>
          <w:rFonts w:cstheme="majorHAnsi"/>
          <w:b/>
          <w:szCs w:val="24"/>
        </w:rPr>
      </w:pPr>
      <w:r w:rsidRPr="00F828CF">
        <w:rPr>
          <w:rFonts w:cstheme="majorHAnsi"/>
          <w:b/>
          <w:szCs w:val="24"/>
        </w:rPr>
        <w:t>Purpose</w:t>
      </w:r>
    </w:p>
    <w:p w:rsidR="00BC4E27" w:rsidRPr="00F828CF" w:rsidRDefault="00BC4E27" w:rsidP="00BC4E27">
      <w:pPr>
        <w:pStyle w:val="ListParagraph"/>
        <w:ind w:left="1080" w:firstLine="360"/>
        <w:rPr>
          <w:rFonts w:cstheme="majorHAnsi"/>
          <w:szCs w:val="24"/>
        </w:rPr>
      </w:pPr>
      <w:r w:rsidRPr="00F828CF">
        <w:rPr>
          <w:rFonts w:cstheme="majorHAnsi"/>
          <w:szCs w:val="24"/>
        </w:rPr>
        <w:t xml:space="preserve">Check whether user can </w:t>
      </w:r>
      <w:r>
        <w:rPr>
          <w:rFonts w:cstheme="majorHAnsi"/>
          <w:szCs w:val="24"/>
        </w:rPr>
        <w:t xml:space="preserve">create PDF </w:t>
      </w:r>
      <w:r w:rsidRPr="00F828CF">
        <w:rPr>
          <w:rFonts w:cstheme="majorHAnsi"/>
          <w:szCs w:val="24"/>
        </w:rPr>
        <w:t>or not</w:t>
      </w:r>
    </w:p>
    <w:p w:rsidR="00BC4E27" w:rsidRPr="00F828CF" w:rsidRDefault="00BC4E27" w:rsidP="00BC4E27">
      <w:pPr>
        <w:pStyle w:val="ListParagraph"/>
        <w:ind w:left="1080"/>
        <w:rPr>
          <w:rFonts w:cstheme="majorHAnsi"/>
          <w:b/>
          <w:szCs w:val="24"/>
        </w:rPr>
      </w:pPr>
      <w:r w:rsidRPr="00F828CF">
        <w:rPr>
          <w:rFonts w:cstheme="majorHAnsi"/>
          <w:b/>
          <w:szCs w:val="24"/>
        </w:rPr>
        <w:t>Inputs</w:t>
      </w:r>
    </w:p>
    <w:p w:rsidR="00BC4E27" w:rsidRPr="00F828CF" w:rsidRDefault="00BC4E27" w:rsidP="00BC4E27">
      <w:pPr>
        <w:pStyle w:val="ListParagraph"/>
        <w:ind w:left="1080" w:firstLine="360"/>
        <w:rPr>
          <w:rFonts w:cstheme="majorHAnsi"/>
          <w:szCs w:val="24"/>
        </w:rPr>
      </w:pPr>
      <w:r>
        <w:rPr>
          <w:rFonts w:cstheme="majorHAnsi"/>
          <w:szCs w:val="24"/>
        </w:rPr>
        <w:t>Nothing</w:t>
      </w:r>
    </w:p>
    <w:p w:rsidR="00BC4E27" w:rsidRPr="00F828CF" w:rsidRDefault="00BC4E27" w:rsidP="00BC4E27">
      <w:pPr>
        <w:pStyle w:val="ListParagraph"/>
        <w:ind w:left="1080"/>
        <w:rPr>
          <w:rFonts w:cstheme="majorHAnsi"/>
          <w:b/>
          <w:szCs w:val="24"/>
        </w:rPr>
      </w:pPr>
      <w:r w:rsidRPr="00F828CF">
        <w:rPr>
          <w:rFonts w:cstheme="majorHAnsi"/>
          <w:b/>
          <w:szCs w:val="24"/>
        </w:rPr>
        <w:t>Expected Output &amp; Pass/Fail criteria</w:t>
      </w:r>
    </w:p>
    <w:tbl>
      <w:tblPr>
        <w:tblStyle w:val="TableGrid"/>
        <w:tblW w:w="8522" w:type="dxa"/>
        <w:tblInd w:w="1440" w:type="dxa"/>
        <w:tblLook w:val="04A0" w:firstRow="1" w:lastRow="0" w:firstColumn="1" w:lastColumn="0" w:noHBand="0" w:noVBand="1"/>
      </w:tblPr>
      <w:tblGrid>
        <w:gridCol w:w="4261"/>
        <w:gridCol w:w="4261"/>
      </w:tblGrid>
      <w:tr w:rsidR="00BC4E27" w:rsidRPr="00F828CF" w:rsidTr="00BC4E27">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Pass</w:t>
            </w:r>
          </w:p>
        </w:tc>
        <w:tc>
          <w:tcPr>
            <w:tcW w:w="4261" w:type="dxa"/>
          </w:tcPr>
          <w:p w:rsidR="00BC4E27" w:rsidRPr="00F828CF" w:rsidRDefault="00BC4E27" w:rsidP="00BC4E27">
            <w:pPr>
              <w:pStyle w:val="ListParagraph"/>
              <w:ind w:left="0"/>
              <w:rPr>
                <w:rFonts w:cstheme="majorHAnsi"/>
                <w:szCs w:val="24"/>
              </w:rPr>
            </w:pPr>
            <w:r w:rsidRPr="00F828CF">
              <w:rPr>
                <w:rFonts w:cstheme="majorHAnsi"/>
                <w:szCs w:val="24"/>
              </w:rPr>
              <w:t>Fail</w:t>
            </w:r>
          </w:p>
        </w:tc>
      </w:tr>
      <w:tr w:rsidR="00BC4E27" w:rsidRPr="00F828CF" w:rsidTr="00BC4E27">
        <w:tc>
          <w:tcPr>
            <w:tcW w:w="4261" w:type="dxa"/>
          </w:tcPr>
          <w:p w:rsidR="00BC4E27" w:rsidRPr="00F828CF" w:rsidRDefault="00BC4E27" w:rsidP="00BC4E27">
            <w:pPr>
              <w:pStyle w:val="ListParagraph"/>
              <w:ind w:left="0"/>
              <w:rPr>
                <w:rFonts w:cstheme="majorHAnsi"/>
                <w:szCs w:val="24"/>
              </w:rPr>
            </w:pPr>
            <w:r>
              <w:rPr>
                <w:rFonts w:cstheme="majorHAnsi"/>
                <w:szCs w:val="24"/>
              </w:rPr>
              <w:t>Export PDF file of delivery plan</w:t>
            </w:r>
          </w:p>
        </w:tc>
        <w:tc>
          <w:tcPr>
            <w:tcW w:w="4261" w:type="dxa"/>
          </w:tcPr>
          <w:p w:rsidR="00BC4E27" w:rsidRPr="00F828CF" w:rsidRDefault="00BC4E27" w:rsidP="00BC4E27">
            <w:pPr>
              <w:pStyle w:val="ListParagraph"/>
              <w:ind w:left="0"/>
              <w:rPr>
                <w:rFonts w:cstheme="majorHAnsi"/>
                <w:szCs w:val="24"/>
              </w:rPr>
            </w:pPr>
            <w:r>
              <w:rPr>
                <w:rFonts w:cstheme="majorHAnsi"/>
                <w:szCs w:val="24"/>
              </w:rPr>
              <w:t>Cannot export PDF file of delivery plan</w:t>
            </w:r>
          </w:p>
        </w:tc>
      </w:tr>
    </w:tbl>
    <w:p w:rsidR="00BC4E27" w:rsidRDefault="00BC4E27" w:rsidP="00BC4E27">
      <w:pPr>
        <w:pStyle w:val="ListParagraph"/>
        <w:ind w:left="1080"/>
        <w:rPr>
          <w:rFonts w:cstheme="majorHAnsi"/>
          <w:b/>
          <w:szCs w:val="24"/>
        </w:rPr>
      </w:pPr>
    </w:p>
    <w:p w:rsidR="00BC4E27" w:rsidRDefault="00BC4E27" w:rsidP="00BC4E27">
      <w:pPr>
        <w:pStyle w:val="ListParagraph"/>
        <w:ind w:left="1080"/>
        <w:rPr>
          <w:rFonts w:cstheme="majorHAnsi"/>
          <w:b/>
          <w:szCs w:val="24"/>
        </w:rPr>
      </w:pPr>
      <w:r w:rsidRPr="00F828CF">
        <w:rPr>
          <w:rFonts w:cstheme="majorHAnsi"/>
          <w:b/>
          <w:szCs w:val="24"/>
        </w:rPr>
        <w:t>Test Procedure</w:t>
      </w:r>
    </w:p>
    <w:p w:rsidR="00BC4E27" w:rsidRPr="00F828CF" w:rsidRDefault="00BC4E27" w:rsidP="00BC4E27">
      <w:pPr>
        <w:pStyle w:val="ListParagraph"/>
        <w:ind w:left="1080" w:firstLine="360"/>
        <w:rPr>
          <w:rFonts w:cstheme="majorHAnsi"/>
          <w:szCs w:val="24"/>
        </w:rPr>
      </w:pPr>
      <w:r w:rsidRPr="00F828CF">
        <w:rPr>
          <w:rFonts w:cstheme="majorHAnsi"/>
          <w:szCs w:val="24"/>
        </w:rPr>
        <w:t>Login with role “</w:t>
      </w:r>
      <w:r>
        <w:rPr>
          <w:rFonts w:cstheme="majorHAnsi"/>
          <w:szCs w:val="24"/>
        </w:rPr>
        <w:t>Office Staff</w:t>
      </w:r>
      <w:r w:rsidRPr="00F828CF">
        <w:rPr>
          <w:rFonts w:cstheme="majorHAnsi"/>
          <w:szCs w:val="24"/>
        </w:rPr>
        <w:t>”</w:t>
      </w:r>
    </w:p>
    <w:p w:rsidR="00BC4E27" w:rsidRDefault="00BC4E27" w:rsidP="00BC4E27">
      <w:pPr>
        <w:pStyle w:val="ListParagraph"/>
        <w:ind w:left="1080" w:firstLine="360"/>
        <w:rPr>
          <w:rFonts w:cstheme="majorHAnsi"/>
          <w:szCs w:val="24"/>
        </w:rPr>
      </w:pPr>
      <w:r w:rsidRPr="00F828CF">
        <w:rPr>
          <w:rFonts w:cstheme="majorHAnsi"/>
          <w:szCs w:val="24"/>
        </w:rPr>
        <w:t xml:space="preserve">Go to </w:t>
      </w:r>
      <w:r>
        <w:rPr>
          <w:rFonts w:cstheme="majorHAnsi"/>
          <w:szCs w:val="24"/>
        </w:rPr>
        <w:t>Delivery Plan</w:t>
      </w:r>
      <w:r w:rsidRPr="00F828CF">
        <w:rPr>
          <w:rFonts w:cstheme="majorHAnsi"/>
          <w:szCs w:val="24"/>
        </w:rPr>
        <w:t xml:space="preserve"> page</w:t>
      </w:r>
    </w:p>
    <w:p w:rsidR="00BC4E27" w:rsidRDefault="00BC4E27" w:rsidP="00BC4E27">
      <w:pPr>
        <w:pStyle w:val="ListParagraph"/>
        <w:ind w:left="1080" w:firstLine="360"/>
        <w:rPr>
          <w:rFonts w:cstheme="majorHAnsi"/>
          <w:szCs w:val="24"/>
        </w:rPr>
      </w:pPr>
      <w:r>
        <w:rPr>
          <w:rFonts w:cstheme="majorHAnsi"/>
          <w:szCs w:val="24"/>
        </w:rPr>
        <w:t>Click “View” icon of a delivery plan</w:t>
      </w:r>
    </w:p>
    <w:p w:rsidR="00BC4E27" w:rsidRPr="00B54525" w:rsidRDefault="00BC4E27" w:rsidP="00BC4E27">
      <w:pPr>
        <w:pStyle w:val="ListParagraph"/>
        <w:ind w:left="1080" w:firstLine="360"/>
        <w:rPr>
          <w:rFonts w:cstheme="majorHAnsi"/>
          <w:szCs w:val="24"/>
        </w:rPr>
      </w:pPr>
      <w:r w:rsidRPr="00B54525">
        <w:rPr>
          <w:rFonts w:cstheme="majorHAnsi"/>
          <w:szCs w:val="24"/>
        </w:rPr>
        <w:t>Click “Create PDF” button</w:t>
      </w:r>
    </w:p>
    <w:p w:rsidR="00BC4E27" w:rsidRPr="00966D30" w:rsidRDefault="00BC4E27" w:rsidP="00BC4E27">
      <w:pPr>
        <w:pStyle w:val="ListParagraph"/>
        <w:ind w:left="1080"/>
        <w:rPr>
          <w:b/>
        </w:rPr>
      </w:pPr>
    </w:p>
    <w:p w:rsidR="00BC4E27" w:rsidRPr="00966D30" w:rsidRDefault="00BC4E27" w:rsidP="00016C35">
      <w:pPr>
        <w:pStyle w:val="Heading1111"/>
        <w:numPr>
          <w:ilvl w:val="3"/>
          <w:numId w:val="60"/>
        </w:numPr>
      </w:pPr>
      <w:bookmarkStart w:id="336" w:name="_Toc342604364"/>
      <w:r w:rsidRPr="00966D30">
        <w:t>Role ‘Customer’</w:t>
      </w:r>
      <w:bookmarkEnd w:id="336"/>
    </w:p>
    <w:p w:rsidR="00BC4E27" w:rsidRDefault="00BC4E27" w:rsidP="00016C35">
      <w:pPr>
        <w:pStyle w:val="ListParagraph"/>
        <w:numPr>
          <w:ilvl w:val="0"/>
          <w:numId w:val="64"/>
        </w:numPr>
        <w:rPr>
          <w:b/>
        </w:rPr>
      </w:pPr>
      <w:r>
        <w:rPr>
          <w:b/>
        </w:rPr>
        <w:t>Case – Create New Request</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rPr>
          <w:sz w:val="24"/>
          <w:szCs w:val="24"/>
        </w:rPr>
      </w:pPr>
      <w:r w:rsidRPr="001D1A46">
        <w:rPr>
          <w:sz w:val="24"/>
          <w:szCs w:val="24"/>
        </w:rPr>
        <w:tab/>
      </w:r>
      <w:r w:rsidRPr="001D1A46">
        <w:rPr>
          <w:sz w:val="24"/>
          <w:szCs w:val="24"/>
        </w:rPr>
        <w:tab/>
        <w:t>Check whether customer can create new request.</w:t>
      </w:r>
    </w:p>
    <w:p w:rsidR="00BC4E27" w:rsidRPr="001D1A46" w:rsidRDefault="00BC4E27" w:rsidP="00BC4E27">
      <w:pPr>
        <w:pStyle w:val="NoSpacing"/>
        <w:ind w:left="1080"/>
        <w:rPr>
          <w:sz w:val="24"/>
          <w:szCs w:val="24"/>
        </w:rPr>
      </w:pPr>
      <w:r w:rsidRPr="001D1A46">
        <w:rPr>
          <w:b/>
          <w:sz w:val="24"/>
          <w:szCs w:val="24"/>
        </w:rPr>
        <w:t>Inputs</w:t>
      </w:r>
      <w:r w:rsidRPr="001D1A46">
        <w:rPr>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Collection Address</w:t>
      </w:r>
    </w:p>
    <w:p w:rsidR="00BC4E27" w:rsidRPr="001D1A46" w:rsidRDefault="00BC4E27" w:rsidP="00BC4E27">
      <w:pPr>
        <w:pStyle w:val="NoSpacing"/>
        <w:ind w:left="1080"/>
        <w:rPr>
          <w:sz w:val="24"/>
          <w:szCs w:val="24"/>
        </w:rPr>
      </w:pPr>
      <w:r w:rsidRPr="001D1A46">
        <w:rPr>
          <w:sz w:val="24"/>
          <w:szCs w:val="24"/>
        </w:rPr>
        <w:tab/>
        <w:t>Note</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460" w:type="dxa"/>
        <w:tblInd w:w="1458" w:type="dxa"/>
        <w:tblLook w:val="04A0" w:firstRow="1" w:lastRow="0" w:firstColumn="1" w:lastColumn="0" w:noHBand="0" w:noVBand="1"/>
      </w:tblPr>
      <w:tblGrid>
        <w:gridCol w:w="4230"/>
        <w:gridCol w:w="423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23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Go to ‘Add Order to Request’ page with request’s information displayed in the top</w:t>
            </w:r>
          </w:p>
          <w:p w:rsidR="00BC4E27" w:rsidRPr="001D1A46" w:rsidRDefault="00BC4E27" w:rsidP="00BC4E27">
            <w:pPr>
              <w:pStyle w:val="NoSpacing"/>
              <w:rPr>
                <w:sz w:val="24"/>
                <w:szCs w:val="24"/>
              </w:rPr>
            </w:pPr>
            <w:r w:rsidRPr="001D1A46">
              <w:rPr>
                <w:sz w:val="24"/>
                <w:szCs w:val="24"/>
              </w:rPr>
              <w:t>Added Request is displayed in Request list with ‘Draft’ status</w:t>
            </w:r>
          </w:p>
        </w:tc>
        <w:tc>
          <w:tcPr>
            <w:tcW w:w="423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Cannot go to ‘Add Order to Request’ page</w:t>
            </w:r>
          </w:p>
          <w:p w:rsidR="00BC4E27" w:rsidRPr="001D1A46" w:rsidRDefault="00BC4E27" w:rsidP="00BC4E27">
            <w:pPr>
              <w:pStyle w:val="NoSpacing"/>
              <w:rPr>
                <w:sz w:val="24"/>
                <w:szCs w:val="24"/>
              </w:rPr>
            </w:pPr>
            <w:r w:rsidRPr="001D1A46">
              <w:rPr>
                <w:sz w:val="24"/>
                <w:szCs w:val="24"/>
              </w:rPr>
              <w:t>New request is not added to Request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redirect to Request page.</w:t>
      </w:r>
    </w:p>
    <w:p w:rsidR="00BC4E27" w:rsidRPr="001D1A46" w:rsidRDefault="00BC4E27" w:rsidP="00BC4E27">
      <w:pPr>
        <w:pStyle w:val="NoSpacing"/>
        <w:rPr>
          <w:sz w:val="24"/>
          <w:szCs w:val="24"/>
        </w:rPr>
      </w:pPr>
      <w:r w:rsidRPr="001D1A46">
        <w:rPr>
          <w:sz w:val="24"/>
          <w:szCs w:val="24"/>
        </w:rPr>
        <w:tab/>
      </w:r>
      <w:r w:rsidRPr="001D1A46">
        <w:rPr>
          <w:sz w:val="24"/>
          <w:szCs w:val="24"/>
        </w:rPr>
        <w:tab/>
        <w:t>In Request page, click ‘Add’ button.</w:t>
      </w:r>
      <w:r w:rsidRPr="001D1A46">
        <w:rPr>
          <w:sz w:val="24"/>
          <w:szCs w:val="24"/>
        </w:rPr>
        <w:tab/>
      </w:r>
      <w:r w:rsidRPr="001D1A46">
        <w:rPr>
          <w:sz w:val="24"/>
          <w:szCs w:val="24"/>
        </w:rPr>
        <w:tab/>
      </w:r>
    </w:p>
    <w:p w:rsidR="00BC4E27" w:rsidRPr="001D1A46" w:rsidRDefault="00BC4E27" w:rsidP="00BC4E27">
      <w:pPr>
        <w:pStyle w:val="NoSpacing"/>
        <w:ind w:left="1080"/>
        <w:rPr>
          <w:sz w:val="24"/>
          <w:szCs w:val="24"/>
        </w:rPr>
      </w:pPr>
      <w:r>
        <w:rPr>
          <w:sz w:val="24"/>
          <w:szCs w:val="24"/>
        </w:rPr>
        <w:tab/>
      </w:r>
      <w:r w:rsidRPr="001D1A46">
        <w:rPr>
          <w:sz w:val="24"/>
          <w:szCs w:val="24"/>
        </w:rPr>
        <w:t>Choose customer address ‘214 Trần Quang Khải, Phường Tân Định, Quận 1, Thành Phố Hồ Chí Minh’ from dropdown list.</w:t>
      </w:r>
    </w:p>
    <w:p w:rsidR="00BC4E27" w:rsidRPr="001D1A46" w:rsidRDefault="00BC4E27" w:rsidP="00BC4E27">
      <w:pPr>
        <w:pStyle w:val="NoSpacing"/>
        <w:ind w:left="1080"/>
        <w:rPr>
          <w:sz w:val="24"/>
          <w:szCs w:val="24"/>
        </w:rPr>
      </w:pPr>
      <w:r>
        <w:rPr>
          <w:sz w:val="24"/>
          <w:szCs w:val="24"/>
        </w:rPr>
        <w:tab/>
      </w:r>
      <w:r w:rsidRPr="001D1A46">
        <w:rPr>
          <w:sz w:val="24"/>
          <w:szCs w:val="24"/>
        </w:rPr>
        <w:t>Input note ‘Request 1’</w:t>
      </w:r>
    </w:p>
    <w:p w:rsidR="00BC4E27" w:rsidRPr="001D1A46" w:rsidRDefault="00BC4E27" w:rsidP="00BC4E27">
      <w:pPr>
        <w:pStyle w:val="NoSpacing"/>
        <w:ind w:left="1080"/>
        <w:rPr>
          <w:sz w:val="24"/>
          <w:szCs w:val="24"/>
        </w:rPr>
      </w:pPr>
      <w:r>
        <w:rPr>
          <w:sz w:val="24"/>
          <w:szCs w:val="24"/>
        </w:rPr>
        <w:tab/>
      </w:r>
      <w:r w:rsidRPr="001D1A46">
        <w:rPr>
          <w:sz w:val="24"/>
          <w:szCs w:val="24"/>
        </w:rPr>
        <w:t>Click ‘Create’ button.</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Filter Requests</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customer can filter requests.</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rPr>
          <w:sz w:val="24"/>
          <w:szCs w:val="24"/>
        </w:rPr>
      </w:pPr>
      <w:r w:rsidRPr="001D1A46">
        <w:rPr>
          <w:sz w:val="24"/>
          <w:szCs w:val="24"/>
        </w:rPr>
        <w:tab/>
      </w:r>
      <w:r w:rsidRPr="001D1A46">
        <w:rPr>
          <w:sz w:val="24"/>
          <w:szCs w:val="24"/>
        </w:rPr>
        <w:tab/>
        <w:t>Status</w:t>
      </w:r>
    </w:p>
    <w:p w:rsidR="00BC4E27" w:rsidRPr="001D1A46" w:rsidRDefault="00BC4E27" w:rsidP="00BC4E27">
      <w:pPr>
        <w:pStyle w:val="NoSpacing"/>
        <w:rPr>
          <w:sz w:val="24"/>
          <w:szCs w:val="24"/>
        </w:rPr>
      </w:pPr>
      <w:r w:rsidRPr="001D1A46">
        <w:rPr>
          <w:sz w:val="24"/>
          <w:szCs w:val="24"/>
        </w:rPr>
        <w:tab/>
      </w:r>
      <w:r w:rsidRPr="001D1A46">
        <w:rPr>
          <w:sz w:val="24"/>
          <w:szCs w:val="24"/>
        </w:rPr>
        <w:tab/>
        <w:t>Requested date</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460" w:type="dxa"/>
        <w:tblInd w:w="1458" w:type="dxa"/>
        <w:tblLook w:val="04A0" w:firstRow="1" w:lastRow="0" w:firstColumn="1" w:lastColumn="0" w:noHBand="0" w:noVBand="1"/>
      </w:tblPr>
      <w:tblGrid>
        <w:gridCol w:w="4230"/>
        <w:gridCol w:w="423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23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Requests that have status or requested date will show in request table when filter</w:t>
            </w:r>
          </w:p>
        </w:tc>
        <w:tc>
          <w:tcPr>
            <w:tcW w:w="4230" w:type="dxa"/>
          </w:tcPr>
          <w:p w:rsidR="00BC4E27" w:rsidRPr="001D1A46" w:rsidRDefault="00BC4E27" w:rsidP="00BC4E27">
            <w:pPr>
              <w:pStyle w:val="NoSpacing"/>
              <w:rPr>
                <w:sz w:val="24"/>
                <w:szCs w:val="24"/>
              </w:rPr>
            </w:pPr>
            <w:r w:rsidRPr="001D1A46">
              <w:rPr>
                <w:sz w:val="24"/>
                <w:szCs w:val="24"/>
              </w:rPr>
              <w:t>Requests is not corresponding  to search data</w:t>
            </w:r>
          </w:p>
        </w:tc>
      </w:tr>
    </w:tbl>
    <w:p w:rsidR="00BC4E27" w:rsidRDefault="00BC4E27" w:rsidP="00BC4E27">
      <w:pPr>
        <w:pStyle w:val="NoSpacing"/>
        <w:ind w:left="1080"/>
        <w:rPr>
          <w:sz w:val="24"/>
          <w:szCs w:val="24"/>
        </w:rPr>
      </w:pPr>
      <w:r w:rsidRPr="001D1A46">
        <w:rPr>
          <w:sz w:val="24"/>
          <w:szCs w:val="24"/>
        </w:rPr>
        <w:tab/>
      </w: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ind w:left="1080"/>
        <w:rPr>
          <w:sz w:val="24"/>
          <w:szCs w:val="24"/>
        </w:rPr>
      </w:pPr>
      <w:r>
        <w:rPr>
          <w:sz w:val="24"/>
          <w:szCs w:val="24"/>
        </w:rPr>
        <w:tab/>
      </w:r>
      <w:r w:rsidRPr="001D1A46">
        <w:rPr>
          <w:sz w:val="24"/>
          <w:szCs w:val="24"/>
        </w:rPr>
        <w:t>Click “Request” button. System will redirect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choose request status ‘New’ or requested date from ‘10/10/2012’ to ‘03/12/2012’.</w:t>
      </w:r>
    </w:p>
    <w:p w:rsidR="00BC4E27" w:rsidRPr="001D1A46" w:rsidRDefault="00BC4E27" w:rsidP="00BC4E27">
      <w:pPr>
        <w:pStyle w:val="NoSpacing"/>
        <w:ind w:left="1080"/>
        <w:rPr>
          <w:sz w:val="24"/>
          <w:szCs w:val="24"/>
        </w:rPr>
      </w:pPr>
      <w:r w:rsidRPr="001D1A46">
        <w:rPr>
          <w:sz w:val="24"/>
          <w:szCs w:val="24"/>
        </w:rPr>
        <w:tab/>
        <w:t>Click ‘Filter’ button.</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Add New Order</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rPr>
          <w:sz w:val="24"/>
          <w:szCs w:val="24"/>
        </w:rPr>
      </w:pPr>
      <w:r w:rsidRPr="001D1A46">
        <w:rPr>
          <w:sz w:val="24"/>
          <w:szCs w:val="24"/>
        </w:rPr>
        <w:tab/>
      </w:r>
      <w:r w:rsidRPr="001D1A46">
        <w:rPr>
          <w:sz w:val="24"/>
          <w:szCs w:val="24"/>
        </w:rPr>
        <w:tab/>
        <w:t>Check whether customer can create new order.</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ind w:left="1080"/>
        <w:rPr>
          <w:sz w:val="24"/>
          <w:szCs w:val="24"/>
        </w:rPr>
      </w:pPr>
      <w:r>
        <w:rPr>
          <w:sz w:val="24"/>
          <w:szCs w:val="24"/>
        </w:rPr>
        <w:tab/>
      </w:r>
      <w:r w:rsidRPr="001D1A46">
        <w:rPr>
          <w:sz w:val="24"/>
          <w:szCs w:val="24"/>
        </w:rPr>
        <w:t>Receiver Name</w:t>
      </w:r>
    </w:p>
    <w:p w:rsidR="00BC4E27" w:rsidRPr="001D1A46" w:rsidRDefault="00BC4E27" w:rsidP="00BC4E27">
      <w:pPr>
        <w:pStyle w:val="NoSpacing"/>
        <w:ind w:left="720"/>
        <w:rPr>
          <w:sz w:val="24"/>
          <w:szCs w:val="24"/>
        </w:rPr>
      </w:pPr>
      <w:r w:rsidRPr="001D1A46">
        <w:rPr>
          <w:sz w:val="24"/>
          <w:szCs w:val="24"/>
        </w:rPr>
        <w:tab/>
        <w:t>Receiver Phone No</w:t>
      </w:r>
    </w:p>
    <w:p w:rsidR="00BC4E27" w:rsidRPr="001D1A46" w:rsidRDefault="00BC4E27" w:rsidP="00BC4E27">
      <w:pPr>
        <w:pStyle w:val="NoSpacing"/>
        <w:rPr>
          <w:sz w:val="24"/>
          <w:szCs w:val="24"/>
        </w:rPr>
      </w:pPr>
      <w:r w:rsidRPr="001D1A46">
        <w:rPr>
          <w:sz w:val="24"/>
          <w:szCs w:val="24"/>
        </w:rPr>
        <w:tab/>
      </w:r>
      <w:r w:rsidRPr="001D1A46">
        <w:rPr>
          <w:sz w:val="24"/>
          <w:szCs w:val="24"/>
        </w:rPr>
        <w:tab/>
        <w:t>Delivery Address</w:t>
      </w:r>
    </w:p>
    <w:p w:rsidR="00BC4E27" w:rsidRPr="001D1A46" w:rsidRDefault="00BC4E27" w:rsidP="00BC4E27">
      <w:pPr>
        <w:pStyle w:val="NoSpacing"/>
        <w:rPr>
          <w:sz w:val="24"/>
          <w:szCs w:val="24"/>
        </w:rPr>
      </w:pPr>
      <w:r w:rsidRPr="001D1A46">
        <w:rPr>
          <w:sz w:val="24"/>
          <w:szCs w:val="24"/>
        </w:rPr>
        <w:tab/>
      </w:r>
      <w:r w:rsidRPr="001D1A46">
        <w:rPr>
          <w:sz w:val="24"/>
          <w:szCs w:val="24"/>
        </w:rPr>
        <w:tab/>
        <w:t>Delivery Option</w:t>
      </w:r>
    </w:p>
    <w:p w:rsidR="00BC4E27" w:rsidRPr="001D1A46" w:rsidRDefault="00BC4E27" w:rsidP="00BC4E27">
      <w:pPr>
        <w:pStyle w:val="NoSpacing"/>
        <w:rPr>
          <w:sz w:val="24"/>
          <w:szCs w:val="24"/>
        </w:rPr>
      </w:pPr>
      <w:r w:rsidRPr="001D1A46">
        <w:rPr>
          <w:sz w:val="24"/>
          <w:szCs w:val="24"/>
        </w:rPr>
        <w:tab/>
      </w:r>
      <w:r w:rsidRPr="001D1A46">
        <w:rPr>
          <w:sz w:val="24"/>
          <w:szCs w:val="24"/>
        </w:rPr>
        <w:tab/>
        <w:t>Payment Type</w:t>
      </w:r>
    </w:p>
    <w:p w:rsidR="00BC4E27" w:rsidRPr="001D1A46" w:rsidRDefault="00BC4E27" w:rsidP="00BC4E27">
      <w:pPr>
        <w:pStyle w:val="NoSpacing"/>
        <w:rPr>
          <w:sz w:val="24"/>
          <w:szCs w:val="24"/>
        </w:rPr>
      </w:pPr>
      <w:r w:rsidRPr="001D1A46">
        <w:rPr>
          <w:sz w:val="24"/>
          <w:szCs w:val="24"/>
        </w:rPr>
        <w:tab/>
      </w:r>
      <w:r w:rsidRPr="001D1A46">
        <w:rPr>
          <w:sz w:val="24"/>
          <w:szCs w:val="24"/>
        </w:rPr>
        <w:tab/>
        <w:t>Amount to collect</w:t>
      </w:r>
    </w:p>
    <w:p w:rsidR="00BC4E27" w:rsidRPr="001D1A46" w:rsidRDefault="00BC4E27" w:rsidP="00BC4E27">
      <w:pPr>
        <w:pStyle w:val="NoSpacing"/>
        <w:rPr>
          <w:sz w:val="24"/>
          <w:szCs w:val="24"/>
        </w:rPr>
      </w:pPr>
      <w:r w:rsidRPr="001D1A46">
        <w:rPr>
          <w:sz w:val="24"/>
          <w:szCs w:val="24"/>
        </w:rPr>
        <w:tab/>
      </w:r>
      <w:r w:rsidRPr="001D1A46">
        <w:rPr>
          <w:sz w:val="24"/>
          <w:szCs w:val="24"/>
        </w:rPr>
        <w:tab/>
        <w:t>Notes</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460" w:type="dxa"/>
        <w:tblInd w:w="1458" w:type="dxa"/>
        <w:tblLook w:val="04A0" w:firstRow="1" w:lastRow="0" w:firstColumn="1" w:lastColumn="0" w:noHBand="0" w:noVBand="1"/>
      </w:tblPr>
      <w:tblGrid>
        <w:gridCol w:w="4230"/>
        <w:gridCol w:w="423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23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Added Order is displayed in Order list</w:t>
            </w:r>
          </w:p>
        </w:tc>
        <w:tc>
          <w:tcPr>
            <w:tcW w:w="423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Order is not added to Order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lastRenderedPageBreak/>
        <w:tab/>
      </w: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sidRPr="001D1A46">
        <w:rPr>
          <w:sz w:val="24"/>
          <w:szCs w:val="24"/>
        </w:rPr>
        <w:tab/>
        <w:t>Click ‘Add new Order’ button.</w:t>
      </w:r>
    </w:p>
    <w:p w:rsidR="00BC4E27" w:rsidRPr="001D1A46" w:rsidRDefault="00BC4E27" w:rsidP="00BC4E27">
      <w:pPr>
        <w:pStyle w:val="NoSpacing"/>
        <w:rPr>
          <w:sz w:val="24"/>
          <w:szCs w:val="24"/>
        </w:rPr>
      </w:pPr>
      <w:r w:rsidRPr="001D1A46">
        <w:rPr>
          <w:sz w:val="24"/>
          <w:szCs w:val="24"/>
        </w:rPr>
        <w:tab/>
      </w:r>
      <w:r w:rsidRPr="001D1A46">
        <w:rPr>
          <w:sz w:val="24"/>
          <w:szCs w:val="24"/>
        </w:rPr>
        <w:tab/>
        <w:t>Input Receiver Name ‘Lê Anh Đả</w:t>
      </w:r>
      <w:r>
        <w:rPr>
          <w:sz w:val="24"/>
          <w:szCs w:val="24"/>
        </w:rPr>
        <w:t>o’</w:t>
      </w:r>
    </w:p>
    <w:p w:rsidR="00BC4E27" w:rsidRPr="001D1A46" w:rsidRDefault="00BC4E27" w:rsidP="00BC4E27">
      <w:pPr>
        <w:pStyle w:val="NoSpacing"/>
        <w:rPr>
          <w:sz w:val="24"/>
          <w:szCs w:val="24"/>
        </w:rPr>
      </w:pPr>
      <w:r w:rsidRPr="001D1A46">
        <w:rPr>
          <w:sz w:val="24"/>
          <w:szCs w:val="24"/>
        </w:rPr>
        <w:tab/>
      </w:r>
      <w:r w:rsidRPr="001D1A46">
        <w:rPr>
          <w:sz w:val="24"/>
          <w:szCs w:val="24"/>
        </w:rPr>
        <w:tab/>
        <w:t>Input Receiver Phone No ‘01654123456’.</w:t>
      </w:r>
    </w:p>
    <w:p w:rsidR="00BC4E27" w:rsidRPr="001D1A46" w:rsidRDefault="00BC4E27" w:rsidP="00BC4E27">
      <w:pPr>
        <w:pStyle w:val="NoSpacing"/>
        <w:ind w:left="1080"/>
        <w:rPr>
          <w:sz w:val="24"/>
          <w:szCs w:val="24"/>
        </w:rPr>
      </w:pPr>
      <w:r>
        <w:rPr>
          <w:sz w:val="24"/>
          <w:szCs w:val="24"/>
        </w:rPr>
        <w:tab/>
      </w:r>
      <w:r w:rsidRPr="001D1A46">
        <w:rPr>
          <w:sz w:val="24"/>
          <w:szCs w:val="24"/>
        </w:rPr>
        <w:t>Choose ‘Thành Phố Hồ Chí Minh’, ‘Quận 1’, ‘Phường Tân Định’ from dropdown list and input address ’15 Lê Duẩn’.</w:t>
      </w:r>
    </w:p>
    <w:p w:rsidR="00BC4E27" w:rsidRPr="001D1A46" w:rsidRDefault="00BC4E27" w:rsidP="00BC4E27">
      <w:pPr>
        <w:pStyle w:val="NoSpacing"/>
        <w:ind w:left="1080"/>
        <w:rPr>
          <w:sz w:val="24"/>
          <w:szCs w:val="24"/>
        </w:rPr>
      </w:pPr>
      <w:r w:rsidRPr="001D1A46">
        <w:rPr>
          <w:sz w:val="24"/>
          <w:szCs w:val="24"/>
        </w:rPr>
        <w:tab/>
        <w:t>Choose Delivery Option ‘Normal’.</w:t>
      </w:r>
    </w:p>
    <w:p w:rsidR="00BC4E27" w:rsidRPr="001D1A46" w:rsidRDefault="00BC4E27" w:rsidP="00BC4E27">
      <w:pPr>
        <w:pStyle w:val="NoSpacing"/>
        <w:rPr>
          <w:sz w:val="24"/>
          <w:szCs w:val="24"/>
        </w:rPr>
      </w:pPr>
      <w:r w:rsidRPr="001D1A46">
        <w:rPr>
          <w:sz w:val="24"/>
          <w:szCs w:val="24"/>
        </w:rPr>
        <w:tab/>
      </w:r>
      <w:r w:rsidRPr="001D1A46">
        <w:rPr>
          <w:sz w:val="24"/>
          <w:szCs w:val="24"/>
        </w:rPr>
        <w:tab/>
        <w:t>Choose Payment Type ‘COD’.</w:t>
      </w:r>
    </w:p>
    <w:p w:rsidR="00BC4E27" w:rsidRPr="001D1A46" w:rsidRDefault="00BC4E27" w:rsidP="00BC4E27">
      <w:pPr>
        <w:pStyle w:val="NoSpacing"/>
        <w:rPr>
          <w:sz w:val="24"/>
          <w:szCs w:val="24"/>
        </w:rPr>
      </w:pPr>
      <w:r w:rsidRPr="001D1A46">
        <w:rPr>
          <w:sz w:val="24"/>
          <w:szCs w:val="24"/>
        </w:rPr>
        <w:tab/>
      </w:r>
      <w:r w:rsidRPr="001D1A46">
        <w:rPr>
          <w:sz w:val="24"/>
          <w:szCs w:val="24"/>
        </w:rPr>
        <w:tab/>
        <w:t xml:space="preserve">Input Amount to collected </w:t>
      </w:r>
      <w:r>
        <w:rPr>
          <w:sz w:val="24"/>
          <w:szCs w:val="24"/>
        </w:rPr>
        <w:t>‘200000’</w:t>
      </w:r>
    </w:p>
    <w:p w:rsidR="00BC4E27" w:rsidRPr="001D1A46" w:rsidRDefault="00BC4E27" w:rsidP="00BC4E27">
      <w:pPr>
        <w:pStyle w:val="NoSpacing"/>
        <w:rPr>
          <w:sz w:val="24"/>
          <w:szCs w:val="24"/>
        </w:rPr>
      </w:pPr>
      <w:r w:rsidRPr="001D1A46">
        <w:rPr>
          <w:sz w:val="24"/>
          <w:szCs w:val="24"/>
        </w:rPr>
        <w:tab/>
      </w:r>
      <w:r w:rsidRPr="001D1A46">
        <w:rPr>
          <w:sz w:val="24"/>
          <w:szCs w:val="24"/>
        </w:rPr>
        <w:tab/>
        <w:t>Input Notes ‘Order 1’.</w:t>
      </w:r>
    </w:p>
    <w:p w:rsidR="00BC4E27" w:rsidRPr="001D1A46" w:rsidRDefault="00BC4E27" w:rsidP="00BC4E27">
      <w:pPr>
        <w:pStyle w:val="NoSpacing"/>
        <w:rPr>
          <w:sz w:val="24"/>
          <w:szCs w:val="24"/>
        </w:rPr>
      </w:pPr>
      <w:r w:rsidRPr="001D1A46">
        <w:rPr>
          <w:sz w:val="24"/>
          <w:szCs w:val="24"/>
        </w:rPr>
        <w:tab/>
      </w:r>
      <w:r w:rsidRPr="001D1A46">
        <w:rPr>
          <w:sz w:val="24"/>
          <w:szCs w:val="24"/>
        </w:rPr>
        <w:tab/>
        <w:t>Click ‘Create’ button.</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Edit Order</w:t>
      </w:r>
    </w:p>
    <w:p w:rsidR="00BC4E27" w:rsidRDefault="00BC4E27" w:rsidP="00BC4E27">
      <w:pPr>
        <w:pStyle w:val="NoSpacing"/>
        <w:ind w:left="1080"/>
        <w:rPr>
          <w:sz w:val="24"/>
          <w:szCs w:val="24"/>
        </w:rPr>
      </w:pPr>
      <w:r w:rsidRPr="001D1A46">
        <w:rPr>
          <w:b/>
          <w:sz w:val="24"/>
          <w:szCs w:val="24"/>
        </w:rPr>
        <w:t>Purpose</w:t>
      </w:r>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t>Check whether customer can update order information.</w:t>
      </w:r>
    </w:p>
    <w:p w:rsidR="00BC4E27" w:rsidRDefault="00BC4E27" w:rsidP="00BC4E27">
      <w:pPr>
        <w:pStyle w:val="NoSpacing"/>
        <w:ind w:left="720" w:firstLine="360"/>
        <w:rPr>
          <w:sz w:val="24"/>
          <w:szCs w:val="24"/>
        </w:rPr>
      </w:pPr>
      <w:r w:rsidRPr="001D1A46">
        <w:rPr>
          <w:b/>
          <w:sz w:val="24"/>
          <w:szCs w:val="24"/>
        </w:rPr>
        <w:t>Inputs</w:t>
      </w:r>
      <w:r w:rsidRPr="001D1A46">
        <w:rPr>
          <w:sz w:val="24"/>
          <w:szCs w:val="24"/>
        </w:rPr>
        <w:tab/>
      </w:r>
      <w:r w:rsidRPr="001D1A46">
        <w:rPr>
          <w:sz w:val="24"/>
          <w:szCs w:val="24"/>
        </w:rPr>
        <w:tab/>
      </w:r>
    </w:p>
    <w:p w:rsidR="00BC4E27" w:rsidRDefault="00BC4E27" w:rsidP="00BC4E27">
      <w:pPr>
        <w:pStyle w:val="NoSpacing"/>
        <w:ind w:left="720" w:firstLine="720"/>
        <w:rPr>
          <w:sz w:val="24"/>
          <w:szCs w:val="24"/>
        </w:rPr>
      </w:pPr>
      <w:r w:rsidRPr="001D1A46">
        <w:rPr>
          <w:sz w:val="24"/>
          <w:szCs w:val="24"/>
        </w:rPr>
        <w:t>Receiver Name</w:t>
      </w:r>
      <w:r w:rsidRPr="001D1A46">
        <w:rPr>
          <w:sz w:val="24"/>
          <w:szCs w:val="24"/>
        </w:rPr>
        <w:tab/>
      </w:r>
      <w:r w:rsidRPr="001D1A46">
        <w:rPr>
          <w:sz w:val="24"/>
          <w:szCs w:val="24"/>
        </w:rPr>
        <w:tab/>
      </w:r>
    </w:p>
    <w:p w:rsidR="00BC4E27" w:rsidRDefault="00BC4E27" w:rsidP="00BC4E27">
      <w:pPr>
        <w:pStyle w:val="NoSpacing"/>
        <w:ind w:left="720" w:firstLine="720"/>
        <w:rPr>
          <w:sz w:val="24"/>
          <w:szCs w:val="24"/>
        </w:rPr>
      </w:pPr>
      <w:r w:rsidRPr="001D1A46">
        <w:rPr>
          <w:sz w:val="24"/>
          <w:szCs w:val="24"/>
        </w:rPr>
        <w:t>Receiver Phone No</w:t>
      </w:r>
      <w:r w:rsidRPr="001D1A46">
        <w:rPr>
          <w:sz w:val="24"/>
          <w:szCs w:val="24"/>
        </w:rPr>
        <w:tab/>
      </w:r>
      <w:r w:rsidRPr="001D1A46">
        <w:rPr>
          <w:sz w:val="24"/>
          <w:szCs w:val="24"/>
        </w:rPr>
        <w:tab/>
      </w:r>
    </w:p>
    <w:p w:rsidR="00BC4E27" w:rsidRDefault="00BC4E27" w:rsidP="00BC4E27">
      <w:pPr>
        <w:pStyle w:val="NoSpacing"/>
        <w:ind w:left="720" w:firstLine="720"/>
        <w:rPr>
          <w:sz w:val="24"/>
          <w:szCs w:val="24"/>
        </w:rPr>
      </w:pPr>
      <w:r w:rsidRPr="001D1A46">
        <w:rPr>
          <w:sz w:val="24"/>
          <w:szCs w:val="24"/>
        </w:rPr>
        <w:t>Delivery Address</w:t>
      </w:r>
      <w:r w:rsidRPr="001D1A46">
        <w:rPr>
          <w:sz w:val="24"/>
          <w:szCs w:val="24"/>
        </w:rPr>
        <w:tab/>
      </w:r>
      <w:r w:rsidRPr="001D1A46">
        <w:rPr>
          <w:sz w:val="24"/>
          <w:szCs w:val="24"/>
        </w:rPr>
        <w:tab/>
      </w:r>
    </w:p>
    <w:p w:rsidR="00BC4E27" w:rsidRDefault="00BC4E27" w:rsidP="00BC4E27">
      <w:pPr>
        <w:pStyle w:val="NoSpacing"/>
        <w:ind w:left="720" w:firstLine="720"/>
        <w:rPr>
          <w:sz w:val="24"/>
          <w:szCs w:val="24"/>
        </w:rPr>
      </w:pPr>
      <w:r w:rsidRPr="001D1A46">
        <w:rPr>
          <w:sz w:val="24"/>
          <w:szCs w:val="24"/>
        </w:rPr>
        <w:t>Delivery Option</w:t>
      </w:r>
      <w:r w:rsidRPr="001D1A46">
        <w:rPr>
          <w:sz w:val="24"/>
          <w:szCs w:val="24"/>
        </w:rPr>
        <w:tab/>
      </w:r>
      <w:r w:rsidRPr="001D1A46">
        <w:rPr>
          <w:sz w:val="24"/>
          <w:szCs w:val="24"/>
        </w:rPr>
        <w:tab/>
      </w:r>
    </w:p>
    <w:p w:rsidR="00BC4E27" w:rsidRDefault="00BC4E27" w:rsidP="00BC4E27">
      <w:pPr>
        <w:pStyle w:val="NoSpacing"/>
        <w:ind w:left="720" w:firstLine="720"/>
        <w:rPr>
          <w:sz w:val="24"/>
          <w:szCs w:val="24"/>
        </w:rPr>
      </w:pPr>
      <w:r w:rsidRPr="001D1A46">
        <w:rPr>
          <w:sz w:val="24"/>
          <w:szCs w:val="24"/>
        </w:rPr>
        <w:t>Payment Type</w:t>
      </w:r>
      <w:r>
        <w:rPr>
          <w:sz w:val="24"/>
          <w:szCs w:val="24"/>
        </w:rPr>
        <w:tab/>
      </w:r>
      <w:r>
        <w:rPr>
          <w:sz w:val="24"/>
          <w:szCs w:val="24"/>
        </w:rPr>
        <w:tab/>
      </w:r>
    </w:p>
    <w:p w:rsidR="00BC4E27" w:rsidRDefault="00BC4E27" w:rsidP="00BC4E27">
      <w:pPr>
        <w:pStyle w:val="NoSpacing"/>
        <w:ind w:left="720" w:firstLine="720"/>
        <w:rPr>
          <w:sz w:val="24"/>
          <w:szCs w:val="24"/>
        </w:rPr>
      </w:pPr>
      <w:r>
        <w:rPr>
          <w:sz w:val="24"/>
          <w:szCs w:val="24"/>
        </w:rPr>
        <w:t xml:space="preserve">Amount to </w:t>
      </w:r>
      <w:proofErr w:type="gramStart"/>
      <w:r>
        <w:rPr>
          <w:sz w:val="24"/>
          <w:szCs w:val="24"/>
        </w:rPr>
        <w:t>collected</w:t>
      </w:r>
      <w:proofErr w:type="gramEnd"/>
      <w:r w:rsidRPr="001D1A46">
        <w:rPr>
          <w:sz w:val="24"/>
          <w:szCs w:val="24"/>
        </w:rPr>
        <w:tab/>
      </w:r>
      <w:r w:rsidRPr="001D1A46">
        <w:rPr>
          <w:sz w:val="24"/>
          <w:szCs w:val="24"/>
        </w:rPr>
        <w:tab/>
      </w:r>
    </w:p>
    <w:p w:rsidR="00BC4E27" w:rsidRDefault="00BC4E27" w:rsidP="00BC4E27">
      <w:pPr>
        <w:pStyle w:val="NoSpacing"/>
        <w:ind w:left="720" w:firstLine="720"/>
        <w:rPr>
          <w:sz w:val="24"/>
          <w:szCs w:val="24"/>
        </w:rPr>
      </w:pPr>
      <w:r w:rsidRPr="001D1A46">
        <w:rPr>
          <w:sz w:val="24"/>
          <w:szCs w:val="24"/>
        </w:rPr>
        <w:t>Notes</w:t>
      </w:r>
      <w:r>
        <w:rPr>
          <w:sz w:val="24"/>
          <w:szCs w:val="24"/>
        </w:rPr>
        <w:tab/>
      </w:r>
      <w:r w:rsidRPr="001D1A46">
        <w:rPr>
          <w:sz w:val="24"/>
          <w:szCs w:val="24"/>
        </w:rPr>
        <w:tab/>
      </w:r>
    </w:p>
    <w:p w:rsidR="00BC4E27" w:rsidRPr="001D1A46" w:rsidRDefault="00BC4E27" w:rsidP="00BC4E27">
      <w:pPr>
        <w:pStyle w:val="NoSpacing"/>
        <w:ind w:left="720" w:firstLine="360"/>
        <w:rPr>
          <w:b/>
          <w:sz w:val="24"/>
          <w:szCs w:val="24"/>
        </w:rPr>
      </w:pPr>
      <w:r w:rsidRPr="001D1A46">
        <w:rPr>
          <w:b/>
          <w:sz w:val="24"/>
          <w:szCs w:val="24"/>
        </w:rPr>
        <w:t>Expected Output &amp; Pass/Fail criteria</w:t>
      </w:r>
    </w:p>
    <w:tbl>
      <w:tblPr>
        <w:tblStyle w:val="TableGrid"/>
        <w:tblW w:w="8316" w:type="dxa"/>
        <w:tblInd w:w="1458" w:type="dxa"/>
        <w:tblLook w:val="04A0" w:firstRow="1" w:lastRow="0" w:firstColumn="1" w:lastColumn="0" w:noHBand="0" w:noVBand="1"/>
      </w:tblPr>
      <w:tblGrid>
        <w:gridCol w:w="4230"/>
        <w:gridCol w:w="4086"/>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086"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Updated Order information is displayed in Order list</w:t>
            </w:r>
          </w:p>
        </w:tc>
        <w:tc>
          <w:tcPr>
            <w:tcW w:w="4086"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Order information is not updated</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ind w:left="1080"/>
        <w:rPr>
          <w:sz w:val="24"/>
          <w:szCs w:val="24"/>
        </w:rPr>
      </w:pPr>
      <w:r>
        <w:rPr>
          <w:sz w:val="24"/>
          <w:szCs w:val="24"/>
        </w:rPr>
        <w:tab/>
      </w:r>
      <w:r w:rsidRPr="001D1A46">
        <w:rPr>
          <w:sz w:val="24"/>
          <w:szCs w:val="24"/>
        </w:rPr>
        <w:t>Logged in with ‘Customer</w:t>
      </w:r>
      <w:r>
        <w:rPr>
          <w:sz w:val="24"/>
          <w:szCs w:val="24"/>
        </w:rPr>
        <w:t>’ role</w:t>
      </w:r>
    </w:p>
    <w:p w:rsidR="00BC4E27" w:rsidRPr="001D1A46" w:rsidRDefault="00BC4E27" w:rsidP="00BC4E27">
      <w:pPr>
        <w:pStyle w:val="NoSpacing"/>
        <w:ind w:left="1080"/>
        <w:rPr>
          <w:sz w:val="24"/>
          <w:szCs w:val="24"/>
        </w:rPr>
      </w:pP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Pr>
          <w:sz w:val="24"/>
          <w:szCs w:val="24"/>
        </w:rPr>
        <w:tab/>
      </w:r>
      <w:r w:rsidRPr="001D1A46">
        <w:rPr>
          <w:sz w:val="24"/>
          <w:szCs w:val="24"/>
        </w:rPr>
        <w:t>Click ‘Edit Order’ icon of Order.</w:t>
      </w:r>
    </w:p>
    <w:p w:rsidR="00BC4E27" w:rsidRPr="001D1A46" w:rsidRDefault="00BC4E27" w:rsidP="00BC4E27">
      <w:pPr>
        <w:pStyle w:val="NoSpacing"/>
        <w:ind w:left="1080"/>
        <w:rPr>
          <w:sz w:val="24"/>
          <w:szCs w:val="24"/>
        </w:rPr>
      </w:pPr>
      <w:r>
        <w:rPr>
          <w:sz w:val="24"/>
          <w:szCs w:val="24"/>
        </w:rPr>
        <w:tab/>
      </w:r>
      <w:r w:rsidRPr="001D1A46">
        <w:rPr>
          <w:sz w:val="24"/>
          <w:szCs w:val="24"/>
        </w:rPr>
        <w:t>Change Receiver Name from ‘Lê Anh Đảo’ to ‘Hồ Hữu Tài’.</w:t>
      </w:r>
    </w:p>
    <w:p w:rsidR="00BC4E27" w:rsidRPr="001D1A46" w:rsidRDefault="00BC4E27" w:rsidP="00BC4E27">
      <w:pPr>
        <w:pStyle w:val="NoSpacing"/>
        <w:ind w:left="1080"/>
        <w:rPr>
          <w:sz w:val="24"/>
          <w:szCs w:val="24"/>
        </w:rPr>
      </w:pPr>
      <w:r>
        <w:rPr>
          <w:sz w:val="24"/>
          <w:szCs w:val="24"/>
        </w:rPr>
        <w:tab/>
      </w:r>
      <w:r w:rsidRPr="001D1A46">
        <w:rPr>
          <w:sz w:val="24"/>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Add New Item</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customer can create new item.</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Default="00BC4E27" w:rsidP="00BC4E27">
      <w:pPr>
        <w:pStyle w:val="NoSpacing"/>
        <w:ind w:left="1080"/>
        <w:rPr>
          <w:sz w:val="24"/>
          <w:szCs w:val="24"/>
        </w:rPr>
      </w:pPr>
      <w:r>
        <w:rPr>
          <w:sz w:val="24"/>
          <w:szCs w:val="24"/>
        </w:rPr>
        <w:tab/>
      </w:r>
      <w:r w:rsidRPr="001D1A46">
        <w:rPr>
          <w:sz w:val="24"/>
          <w:szCs w:val="24"/>
        </w:rPr>
        <w:t>Item</w:t>
      </w:r>
    </w:p>
    <w:p w:rsidR="00BC4E27" w:rsidRDefault="00BC4E27" w:rsidP="00BC4E27">
      <w:pPr>
        <w:pStyle w:val="NoSpacing"/>
        <w:ind w:left="1080" w:firstLine="360"/>
        <w:rPr>
          <w:sz w:val="24"/>
          <w:szCs w:val="24"/>
        </w:rPr>
      </w:pPr>
      <w:r w:rsidRPr="001D1A46">
        <w:rPr>
          <w:sz w:val="24"/>
          <w:szCs w:val="24"/>
        </w:rPr>
        <w:t>Quantity</w:t>
      </w:r>
      <w:r w:rsidRPr="001D1A46">
        <w:rPr>
          <w:sz w:val="24"/>
          <w:szCs w:val="24"/>
        </w:rPr>
        <w:tab/>
      </w:r>
      <w:r w:rsidRPr="001D1A46">
        <w:rPr>
          <w:sz w:val="24"/>
          <w:szCs w:val="24"/>
        </w:rPr>
        <w:tab/>
      </w:r>
    </w:p>
    <w:p w:rsidR="00BC4E27" w:rsidRDefault="00BC4E27" w:rsidP="00BC4E27">
      <w:pPr>
        <w:pStyle w:val="NoSpacing"/>
        <w:ind w:left="1080" w:firstLine="360"/>
        <w:rPr>
          <w:sz w:val="24"/>
          <w:szCs w:val="24"/>
        </w:rPr>
      </w:pPr>
      <w:r w:rsidRPr="001D1A46">
        <w:rPr>
          <w:sz w:val="24"/>
          <w:szCs w:val="24"/>
        </w:rPr>
        <w:t>Fragile</w:t>
      </w:r>
      <w:r w:rsidRPr="001D1A46">
        <w:rPr>
          <w:sz w:val="24"/>
          <w:szCs w:val="24"/>
        </w:rPr>
        <w:tab/>
      </w:r>
      <w:r w:rsidRPr="001D1A46">
        <w:rPr>
          <w:sz w:val="24"/>
          <w:szCs w:val="24"/>
        </w:rPr>
        <w:tab/>
      </w:r>
    </w:p>
    <w:p w:rsidR="00BC4E27" w:rsidRDefault="00BC4E27" w:rsidP="00BC4E27">
      <w:pPr>
        <w:pStyle w:val="NoSpacing"/>
        <w:ind w:left="1080" w:firstLine="360"/>
        <w:rPr>
          <w:sz w:val="24"/>
          <w:szCs w:val="24"/>
        </w:rPr>
      </w:pPr>
      <w:r w:rsidRPr="001D1A46">
        <w:rPr>
          <w:sz w:val="24"/>
          <w:szCs w:val="24"/>
        </w:rPr>
        <w:t>High Value</w:t>
      </w:r>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lastRenderedPageBreak/>
        <w:t>Size</w:t>
      </w:r>
    </w:p>
    <w:p w:rsidR="00BC4E27" w:rsidRPr="001D1A46" w:rsidRDefault="00BC4E27" w:rsidP="00BC4E27">
      <w:pPr>
        <w:pStyle w:val="NoSpacing"/>
        <w:ind w:left="1080"/>
        <w:rPr>
          <w:sz w:val="24"/>
          <w:szCs w:val="24"/>
        </w:rPr>
      </w:pPr>
      <w:r w:rsidRPr="001D1A46">
        <w:rPr>
          <w:sz w:val="24"/>
          <w:szCs w:val="24"/>
        </w:rPr>
        <w:tab/>
        <w:t>Weight</w:t>
      </w:r>
    </w:p>
    <w:p w:rsidR="00BC4E27" w:rsidRPr="001D1A46" w:rsidRDefault="00BC4E27" w:rsidP="00BC4E27">
      <w:pPr>
        <w:pStyle w:val="NoSpacing"/>
        <w:ind w:left="1080"/>
        <w:rPr>
          <w:sz w:val="24"/>
          <w:szCs w:val="24"/>
        </w:rPr>
      </w:pPr>
      <w:r w:rsidRPr="001D1A46">
        <w:rPr>
          <w:sz w:val="24"/>
          <w:szCs w:val="24"/>
        </w:rPr>
        <w:tab/>
        <w:t>Note</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280" w:type="dxa"/>
        <w:tblInd w:w="1458" w:type="dxa"/>
        <w:tblLook w:val="04A0" w:firstRow="1" w:lastRow="0" w:firstColumn="1" w:lastColumn="0" w:noHBand="0" w:noVBand="1"/>
      </w:tblPr>
      <w:tblGrid>
        <w:gridCol w:w="4230"/>
        <w:gridCol w:w="405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05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Added Item is displayed in Item list</w:t>
            </w:r>
          </w:p>
        </w:tc>
        <w:tc>
          <w:tcPr>
            <w:tcW w:w="405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Item is not added to Item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sidRPr="001D1A46">
        <w:rPr>
          <w:sz w:val="24"/>
          <w:szCs w:val="24"/>
        </w:rPr>
        <w:tab/>
        <w:t>Click ‘Add new Item’ icon of Order.</w:t>
      </w:r>
    </w:p>
    <w:p w:rsidR="00BC4E27" w:rsidRPr="001D1A46" w:rsidRDefault="00BC4E27" w:rsidP="00BC4E27">
      <w:pPr>
        <w:pStyle w:val="NoSpacing"/>
        <w:rPr>
          <w:sz w:val="24"/>
          <w:szCs w:val="24"/>
        </w:rPr>
      </w:pPr>
      <w:r w:rsidRPr="001D1A46">
        <w:rPr>
          <w:sz w:val="24"/>
          <w:szCs w:val="24"/>
        </w:rPr>
        <w:tab/>
      </w:r>
      <w:r w:rsidRPr="001D1A46">
        <w:rPr>
          <w:sz w:val="24"/>
          <w:szCs w:val="24"/>
        </w:rPr>
        <w:tab/>
        <w:t>Input Name ‘Chuột quang’.</w:t>
      </w:r>
    </w:p>
    <w:p w:rsidR="00BC4E27" w:rsidRPr="001D1A46" w:rsidRDefault="00BC4E27" w:rsidP="00BC4E27">
      <w:pPr>
        <w:pStyle w:val="NoSpacing"/>
        <w:rPr>
          <w:sz w:val="24"/>
          <w:szCs w:val="24"/>
        </w:rPr>
      </w:pPr>
      <w:r>
        <w:rPr>
          <w:sz w:val="24"/>
          <w:szCs w:val="24"/>
        </w:rPr>
        <w:tab/>
      </w:r>
      <w:r>
        <w:rPr>
          <w:sz w:val="24"/>
          <w:szCs w:val="24"/>
        </w:rPr>
        <w:tab/>
        <w:t>Input Quantity ‘5’</w:t>
      </w:r>
    </w:p>
    <w:p w:rsidR="00BC4E27" w:rsidRPr="001D1A46" w:rsidRDefault="00BC4E27" w:rsidP="00BC4E27">
      <w:pPr>
        <w:pStyle w:val="NoSpacing"/>
        <w:rPr>
          <w:sz w:val="24"/>
          <w:szCs w:val="24"/>
        </w:rPr>
      </w:pPr>
      <w:r w:rsidRPr="001D1A46">
        <w:rPr>
          <w:sz w:val="24"/>
          <w:szCs w:val="24"/>
        </w:rPr>
        <w:tab/>
      </w:r>
      <w:r w:rsidRPr="001D1A46">
        <w:rPr>
          <w:sz w:val="24"/>
          <w:szCs w:val="24"/>
        </w:rPr>
        <w:tab/>
        <w:t>Check Fragile.</w:t>
      </w:r>
    </w:p>
    <w:p w:rsidR="00BC4E27" w:rsidRPr="001D1A46" w:rsidRDefault="00BC4E27" w:rsidP="00BC4E27">
      <w:pPr>
        <w:pStyle w:val="NoSpacing"/>
        <w:rPr>
          <w:sz w:val="24"/>
          <w:szCs w:val="24"/>
        </w:rPr>
      </w:pPr>
      <w:r w:rsidRPr="001D1A46">
        <w:rPr>
          <w:sz w:val="24"/>
          <w:szCs w:val="24"/>
        </w:rPr>
        <w:tab/>
      </w:r>
      <w:r w:rsidRPr="001D1A46">
        <w:rPr>
          <w:sz w:val="24"/>
          <w:szCs w:val="24"/>
        </w:rPr>
        <w:tab/>
        <w:t>Check High Value.</w:t>
      </w:r>
    </w:p>
    <w:p w:rsidR="00BC4E27" w:rsidRPr="001D1A46" w:rsidRDefault="00BC4E27" w:rsidP="00BC4E27">
      <w:pPr>
        <w:pStyle w:val="NoSpacing"/>
        <w:rPr>
          <w:sz w:val="24"/>
          <w:szCs w:val="24"/>
        </w:rPr>
      </w:pPr>
      <w:r>
        <w:rPr>
          <w:sz w:val="24"/>
          <w:szCs w:val="24"/>
        </w:rPr>
        <w:tab/>
      </w:r>
      <w:r>
        <w:rPr>
          <w:sz w:val="24"/>
          <w:szCs w:val="24"/>
        </w:rPr>
        <w:tab/>
        <w:t>Input Size ‘100x200x300 mm’</w:t>
      </w:r>
    </w:p>
    <w:p w:rsidR="00BC4E27" w:rsidRPr="001D1A46" w:rsidRDefault="00BC4E27" w:rsidP="00BC4E27">
      <w:pPr>
        <w:pStyle w:val="NoSpacing"/>
        <w:rPr>
          <w:sz w:val="24"/>
          <w:szCs w:val="24"/>
        </w:rPr>
      </w:pPr>
      <w:r>
        <w:rPr>
          <w:sz w:val="24"/>
          <w:szCs w:val="24"/>
        </w:rPr>
        <w:tab/>
      </w:r>
      <w:r>
        <w:rPr>
          <w:sz w:val="24"/>
          <w:szCs w:val="24"/>
        </w:rPr>
        <w:tab/>
        <w:t>Input Weight ‘500g’</w:t>
      </w:r>
    </w:p>
    <w:p w:rsidR="00BC4E27" w:rsidRPr="001D1A46" w:rsidRDefault="00BC4E27" w:rsidP="00BC4E27">
      <w:pPr>
        <w:pStyle w:val="NoSpacing"/>
        <w:rPr>
          <w:sz w:val="24"/>
          <w:szCs w:val="24"/>
        </w:rPr>
      </w:pPr>
      <w:r w:rsidRPr="001D1A46">
        <w:rPr>
          <w:sz w:val="24"/>
          <w:szCs w:val="24"/>
        </w:rPr>
        <w:tab/>
      </w:r>
      <w:r w:rsidRPr="001D1A46">
        <w:rPr>
          <w:sz w:val="24"/>
          <w:szCs w:val="24"/>
        </w:rPr>
        <w:tab/>
        <w:t>Input Note ‘Item 1’</w:t>
      </w:r>
    </w:p>
    <w:p w:rsidR="00BC4E27" w:rsidRPr="001D1A46" w:rsidRDefault="00BC4E27" w:rsidP="00BC4E27">
      <w:pPr>
        <w:pStyle w:val="NoSpacing"/>
        <w:rPr>
          <w:sz w:val="24"/>
          <w:szCs w:val="24"/>
        </w:rPr>
      </w:pPr>
      <w:r w:rsidRPr="001D1A46">
        <w:rPr>
          <w:sz w:val="24"/>
          <w:szCs w:val="24"/>
        </w:rPr>
        <w:tab/>
      </w:r>
      <w:r w:rsidRPr="001D1A46">
        <w:rPr>
          <w:sz w:val="24"/>
          <w:szCs w:val="24"/>
        </w:rPr>
        <w:tab/>
        <w:t>Click ‘Create’ button.</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View Request Detail</w:t>
      </w:r>
    </w:p>
    <w:p w:rsidR="00BC4E27" w:rsidRDefault="00BC4E27" w:rsidP="00BC4E27">
      <w:pPr>
        <w:pStyle w:val="NoSpacing"/>
        <w:ind w:left="1080"/>
        <w:rPr>
          <w:sz w:val="24"/>
          <w:szCs w:val="24"/>
        </w:rPr>
      </w:pPr>
      <w:r w:rsidRPr="001D1A46">
        <w:rPr>
          <w:b/>
          <w:sz w:val="24"/>
          <w:szCs w:val="24"/>
        </w:rPr>
        <w:t>Purpose</w:t>
      </w:r>
      <w:r w:rsidRPr="001D1A46">
        <w:rPr>
          <w:sz w:val="24"/>
          <w:szCs w:val="24"/>
        </w:rPr>
        <w:tab/>
      </w:r>
      <w:r w:rsidRPr="001D1A46">
        <w:rPr>
          <w:sz w:val="24"/>
          <w:szCs w:val="24"/>
        </w:rPr>
        <w:tab/>
      </w:r>
    </w:p>
    <w:p w:rsidR="00BC4E27" w:rsidRPr="001D1A46" w:rsidRDefault="00BC4E27" w:rsidP="00BC4E27">
      <w:pPr>
        <w:pStyle w:val="NoSpacing"/>
        <w:ind w:left="1080" w:firstLine="360"/>
        <w:rPr>
          <w:sz w:val="24"/>
          <w:szCs w:val="24"/>
        </w:rPr>
      </w:pPr>
      <w:r w:rsidRPr="001D1A46">
        <w:rPr>
          <w:sz w:val="24"/>
          <w:szCs w:val="24"/>
        </w:rPr>
        <w:t>Check whether customer can view request information.</w:t>
      </w:r>
    </w:p>
    <w:p w:rsidR="00BC4E27" w:rsidRDefault="00BC4E27" w:rsidP="00BC4E27">
      <w:pPr>
        <w:pStyle w:val="NoSpacing"/>
        <w:tabs>
          <w:tab w:val="left" w:pos="720"/>
          <w:tab w:val="left" w:pos="1440"/>
          <w:tab w:val="left" w:pos="3375"/>
        </w:tabs>
        <w:ind w:left="1080"/>
        <w:rPr>
          <w:sz w:val="24"/>
          <w:szCs w:val="24"/>
        </w:rPr>
      </w:pPr>
      <w:r w:rsidRPr="001D1A46">
        <w:rPr>
          <w:b/>
          <w:sz w:val="24"/>
          <w:szCs w:val="24"/>
        </w:rPr>
        <w:t>Inputs</w:t>
      </w:r>
      <w:r w:rsidRPr="001D1A46">
        <w:rPr>
          <w:sz w:val="24"/>
          <w:szCs w:val="24"/>
        </w:rPr>
        <w:tab/>
      </w:r>
      <w:r w:rsidRPr="001D1A46">
        <w:rPr>
          <w:sz w:val="24"/>
          <w:szCs w:val="24"/>
        </w:rPr>
        <w:tab/>
      </w:r>
    </w:p>
    <w:p w:rsidR="00BC4E27" w:rsidRDefault="00BC4E27" w:rsidP="00BC4E27">
      <w:pPr>
        <w:pStyle w:val="NoSpacing"/>
        <w:tabs>
          <w:tab w:val="left" w:pos="720"/>
          <w:tab w:val="left" w:pos="1440"/>
          <w:tab w:val="left" w:pos="3375"/>
        </w:tabs>
        <w:ind w:left="1080"/>
        <w:rPr>
          <w:sz w:val="24"/>
          <w:szCs w:val="24"/>
        </w:rPr>
      </w:pPr>
      <w:r>
        <w:rPr>
          <w:sz w:val="24"/>
          <w:szCs w:val="24"/>
        </w:rPr>
        <w:tab/>
      </w:r>
      <w:r w:rsidRPr="001D1A46">
        <w:rPr>
          <w:sz w:val="24"/>
          <w:szCs w:val="24"/>
        </w:rPr>
        <w:t>N/A</w:t>
      </w:r>
      <w:r w:rsidRPr="001D1A46">
        <w:rPr>
          <w:sz w:val="24"/>
          <w:szCs w:val="24"/>
        </w:rPr>
        <w:tab/>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Expected Output &amp; Pass/Fail criteria</w:t>
      </w:r>
    </w:p>
    <w:tbl>
      <w:tblPr>
        <w:tblStyle w:val="TableGrid"/>
        <w:tblW w:w="8280" w:type="dxa"/>
        <w:tblInd w:w="1458" w:type="dxa"/>
        <w:tblLook w:val="04A0" w:firstRow="1" w:lastRow="0" w:firstColumn="1" w:lastColumn="0" w:noHBand="0" w:noVBand="1"/>
      </w:tblPr>
      <w:tblGrid>
        <w:gridCol w:w="4230"/>
        <w:gridCol w:w="405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05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Go to ‘Request Details’ page with all request, order, item information of that request</w:t>
            </w:r>
          </w:p>
        </w:tc>
        <w:tc>
          <w:tcPr>
            <w:tcW w:w="4050" w:type="dxa"/>
          </w:tcPr>
          <w:p w:rsidR="00BC4E27" w:rsidRPr="001D1A46" w:rsidRDefault="00BC4E27" w:rsidP="00BC4E27">
            <w:pPr>
              <w:pStyle w:val="NoSpacing"/>
              <w:rPr>
                <w:sz w:val="24"/>
                <w:szCs w:val="24"/>
              </w:rPr>
            </w:pPr>
            <w:r w:rsidRPr="001D1A46">
              <w:rPr>
                <w:sz w:val="24"/>
                <w:szCs w:val="24"/>
              </w:rPr>
              <w:t>Cannot go to ‘Request Details’ page</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redirect to Request page.</w:t>
      </w:r>
    </w:p>
    <w:p w:rsidR="00BC4E27" w:rsidRPr="001D1A46" w:rsidRDefault="00BC4E27" w:rsidP="00BC4E27">
      <w:pPr>
        <w:pStyle w:val="NoSpacing"/>
        <w:rPr>
          <w:sz w:val="24"/>
          <w:szCs w:val="24"/>
        </w:rPr>
      </w:pPr>
      <w:r w:rsidRPr="001D1A46">
        <w:rPr>
          <w:sz w:val="24"/>
          <w:szCs w:val="24"/>
        </w:rPr>
        <w:tab/>
      </w:r>
      <w:r w:rsidRPr="001D1A46">
        <w:rPr>
          <w:sz w:val="24"/>
          <w:szCs w:val="24"/>
        </w:rPr>
        <w:tab/>
        <w:t>In Request page, click ‘View’ icon of Request.</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Cancel Request</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sidRPr="001D1A46">
        <w:rPr>
          <w:sz w:val="24"/>
          <w:szCs w:val="24"/>
        </w:rPr>
        <w:tab/>
        <w:t>Check whether customer can cancel request.</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280" w:type="dxa"/>
        <w:tblInd w:w="1458" w:type="dxa"/>
        <w:tblLook w:val="04A0" w:firstRow="1" w:lastRow="0" w:firstColumn="1" w:lastColumn="0" w:noHBand="0" w:noVBand="1"/>
      </w:tblPr>
      <w:tblGrid>
        <w:gridCol w:w="4230"/>
        <w:gridCol w:w="405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05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lastRenderedPageBreak/>
              <w:t>Confirmation dialog with message ‘Are you sure to cancel/delete this request’</w:t>
            </w:r>
          </w:p>
          <w:p w:rsidR="00BC4E27" w:rsidRPr="001D1A46" w:rsidRDefault="00BC4E27" w:rsidP="00BC4E27">
            <w:pPr>
              <w:pStyle w:val="NoSpacing"/>
              <w:rPr>
                <w:sz w:val="24"/>
                <w:szCs w:val="24"/>
              </w:rPr>
            </w:pPr>
            <w:r w:rsidRPr="001D1A46">
              <w:rPr>
                <w:sz w:val="24"/>
                <w:szCs w:val="24"/>
              </w:rPr>
              <w:t>Request status change to ‘Canceled’</w:t>
            </w:r>
          </w:p>
        </w:tc>
        <w:tc>
          <w:tcPr>
            <w:tcW w:w="4050" w:type="dxa"/>
          </w:tcPr>
          <w:p w:rsidR="00BC4E27" w:rsidRPr="001D1A46" w:rsidRDefault="00BC4E27" w:rsidP="00BC4E27">
            <w:pPr>
              <w:pStyle w:val="NoSpacing"/>
              <w:rPr>
                <w:sz w:val="24"/>
                <w:szCs w:val="24"/>
              </w:rPr>
            </w:pPr>
            <w:r w:rsidRPr="001D1A46">
              <w:rPr>
                <w:sz w:val="24"/>
                <w:szCs w:val="24"/>
              </w:rPr>
              <w:t>Request status don’t change to ‘Canceled’</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redirect to Request page.</w:t>
      </w:r>
    </w:p>
    <w:p w:rsidR="00BC4E27" w:rsidRPr="001D1A46" w:rsidRDefault="00BC4E27" w:rsidP="00BC4E27">
      <w:pPr>
        <w:pStyle w:val="NoSpacing"/>
        <w:rPr>
          <w:sz w:val="24"/>
          <w:szCs w:val="24"/>
        </w:rPr>
      </w:pPr>
      <w:r w:rsidRPr="001D1A46">
        <w:rPr>
          <w:sz w:val="24"/>
          <w:szCs w:val="24"/>
        </w:rPr>
        <w:tab/>
      </w:r>
      <w:r w:rsidRPr="001D1A46">
        <w:rPr>
          <w:sz w:val="24"/>
          <w:szCs w:val="24"/>
        </w:rPr>
        <w:tab/>
        <w:t>In Request page, click ‘Cancel’ icon of Request.</w:t>
      </w:r>
    </w:p>
    <w:p w:rsidR="00BC4E27" w:rsidRPr="001D1A46" w:rsidRDefault="00BC4E27" w:rsidP="00BC4E27">
      <w:pPr>
        <w:pStyle w:val="NoSpacing"/>
        <w:rPr>
          <w:sz w:val="24"/>
          <w:szCs w:val="24"/>
        </w:rPr>
      </w:pPr>
      <w:r w:rsidRPr="001D1A46">
        <w:rPr>
          <w:sz w:val="24"/>
          <w:szCs w:val="24"/>
        </w:rPr>
        <w:tab/>
      </w:r>
      <w:r w:rsidRPr="001D1A46">
        <w:rPr>
          <w:sz w:val="24"/>
          <w:szCs w:val="24"/>
        </w:rPr>
        <w:tab/>
        <w:t>Click ‘OK’ button.</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Edit Item</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customer can update item information.</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Item</w:t>
      </w:r>
    </w:p>
    <w:p w:rsidR="00BC4E27" w:rsidRPr="001D1A46" w:rsidRDefault="00BC4E27" w:rsidP="00BC4E27">
      <w:pPr>
        <w:pStyle w:val="NoSpacing"/>
        <w:rPr>
          <w:sz w:val="24"/>
          <w:szCs w:val="24"/>
        </w:rPr>
      </w:pPr>
      <w:r w:rsidRPr="001D1A46">
        <w:rPr>
          <w:sz w:val="24"/>
          <w:szCs w:val="24"/>
        </w:rPr>
        <w:tab/>
      </w:r>
      <w:r w:rsidRPr="001D1A46">
        <w:rPr>
          <w:sz w:val="24"/>
          <w:szCs w:val="24"/>
        </w:rPr>
        <w:tab/>
        <w:t>Quantity</w:t>
      </w:r>
    </w:p>
    <w:p w:rsidR="00BC4E27" w:rsidRPr="001D1A46" w:rsidRDefault="00BC4E27" w:rsidP="00BC4E27">
      <w:pPr>
        <w:pStyle w:val="NoSpacing"/>
        <w:rPr>
          <w:sz w:val="24"/>
          <w:szCs w:val="24"/>
        </w:rPr>
      </w:pPr>
      <w:r w:rsidRPr="001D1A46">
        <w:rPr>
          <w:sz w:val="24"/>
          <w:szCs w:val="24"/>
        </w:rPr>
        <w:tab/>
      </w:r>
      <w:r w:rsidRPr="001D1A46">
        <w:rPr>
          <w:sz w:val="24"/>
          <w:szCs w:val="24"/>
        </w:rPr>
        <w:tab/>
        <w:t>Fragile</w:t>
      </w:r>
    </w:p>
    <w:p w:rsidR="00BC4E27" w:rsidRPr="001D1A46" w:rsidRDefault="00BC4E27" w:rsidP="00BC4E27">
      <w:pPr>
        <w:pStyle w:val="NoSpacing"/>
        <w:rPr>
          <w:sz w:val="24"/>
          <w:szCs w:val="24"/>
        </w:rPr>
      </w:pPr>
      <w:r w:rsidRPr="001D1A46">
        <w:rPr>
          <w:sz w:val="24"/>
          <w:szCs w:val="24"/>
        </w:rPr>
        <w:tab/>
      </w:r>
      <w:r w:rsidRPr="001D1A46">
        <w:rPr>
          <w:sz w:val="24"/>
          <w:szCs w:val="24"/>
        </w:rPr>
        <w:tab/>
        <w:t>High Value</w:t>
      </w:r>
    </w:p>
    <w:p w:rsidR="00BC4E27" w:rsidRPr="001D1A46" w:rsidRDefault="00BC4E27" w:rsidP="00BC4E27">
      <w:pPr>
        <w:pStyle w:val="NoSpacing"/>
        <w:rPr>
          <w:sz w:val="24"/>
          <w:szCs w:val="24"/>
        </w:rPr>
      </w:pPr>
      <w:r w:rsidRPr="001D1A46">
        <w:rPr>
          <w:sz w:val="24"/>
          <w:szCs w:val="24"/>
        </w:rPr>
        <w:tab/>
      </w:r>
      <w:r w:rsidRPr="001D1A46">
        <w:rPr>
          <w:sz w:val="24"/>
          <w:szCs w:val="24"/>
        </w:rPr>
        <w:tab/>
        <w:t>Size</w:t>
      </w:r>
    </w:p>
    <w:p w:rsidR="00BC4E27" w:rsidRPr="001D1A46" w:rsidRDefault="00BC4E27" w:rsidP="00BC4E27">
      <w:pPr>
        <w:pStyle w:val="NoSpacing"/>
        <w:rPr>
          <w:sz w:val="24"/>
          <w:szCs w:val="24"/>
        </w:rPr>
      </w:pPr>
      <w:r w:rsidRPr="001D1A46">
        <w:rPr>
          <w:sz w:val="24"/>
          <w:szCs w:val="24"/>
        </w:rPr>
        <w:tab/>
      </w:r>
      <w:r w:rsidRPr="001D1A46">
        <w:rPr>
          <w:sz w:val="24"/>
          <w:szCs w:val="24"/>
        </w:rPr>
        <w:tab/>
        <w:t>Weight</w:t>
      </w:r>
    </w:p>
    <w:p w:rsidR="00BC4E27" w:rsidRPr="001D1A46" w:rsidRDefault="00BC4E27" w:rsidP="00BC4E27">
      <w:pPr>
        <w:pStyle w:val="NoSpacing"/>
        <w:rPr>
          <w:sz w:val="24"/>
          <w:szCs w:val="24"/>
        </w:rPr>
      </w:pPr>
      <w:r w:rsidRPr="001D1A46">
        <w:rPr>
          <w:sz w:val="24"/>
          <w:szCs w:val="24"/>
        </w:rPr>
        <w:tab/>
      </w:r>
      <w:r w:rsidRPr="001D1A46">
        <w:rPr>
          <w:sz w:val="24"/>
          <w:szCs w:val="24"/>
        </w:rPr>
        <w:tab/>
        <w:t>Note</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280" w:type="dxa"/>
        <w:tblInd w:w="1458" w:type="dxa"/>
        <w:tblLook w:val="04A0" w:firstRow="1" w:lastRow="0" w:firstColumn="1" w:lastColumn="0" w:noHBand="0" w:noVBand="1"/>
      </w:tblPr>
      <w:tblGrid>
        <w:gridCol w:w="4230"/>
        <w:gridCol w:w="405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05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Updated Item information is displayed in Item list</w:t>
            </w:r>
          </w:p>
        </w:tc>
        <w:tc>
          <w:tcPr>
            <w:tcW w:w="4050" w:type="dxa"/>
          </w:tcPr>
          <w:p w:rsidR="00BC4E27" w:rsidRPr="001D1A46" w:rsidRDefault="00BC4E27" w:rsidP="00BC4E27">
            <w:pPr>
              <w:pStyle w:val="NoSpacing"/>
              <w:rPr>
                <w:sz w:val="24"/>
                <w:szCs w:val="24"/>
              </w:rPr>
            </w:pPr>
            <w:r w:rsidRPr="001D1A46">
              <w:rPr>
                <w:sz w:val="24"/>
                <w:szCs w:val="24"/>
              </w:rPr>
              <w:t>Warning of required fields</w:t>
            </w:r>
          </w:p>
          <w:p w:rsidR="00BC4E27" w:rsidRPr="001D1A46" w:rsidRDefault="00BC4E27" w:rsidP="00BC4E27">
            <w:pPr>
              <w:pStyle w:val="NoSpacing"/>
              <w:rPr>
                <w:sz w:val="24"/>
                <w:szCs w:val="24"/>
              </w:rPr>
            </w:pPr>
            <w:r w:rsidRPr="001D1A46">
              <w:rPr>
                <w:sz w:val="24"/>
                <w:szCs w:val="24"/>
              </w:rPr>
              <w:t>New Item information is not updated</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sidRPr="001D1A46">
        <w:rPr>
          <w:sz w:val="24"/>
          <w:szCs w:val="24"/>
        </w:rPr>
        <w:tab/>
        <w:t>Click ‘Edit’ icon of Item.</w:t>
      </w:r>
    </w:p>
    <w:p w:rsidR="00BC4E27" w:rsidRPr="001D1A46" w:rsidRDefault="00BC4E27" w:rsidP="00BC4E27">
      <w:pPr>
        <w:pStyle w:val="NoSpacing"/>
        <w:rPr>
          <w:sz w:val="24"/>
          <w:szCs w:val="24"/>
        </w:rPr>
      </w:pPr>
      <w:r w:rsidRPr="001D1A46">
        <w:rPr>
          <w:sz w:val="24"/>
          <w:szCs w:val="24"/>
        </w:rPr>
        <w:tab/>
      </w:r>
      <w:r w:rsidRPr="001D1A46">
        <w:rPr>
          <w:sz w:val="24"/>
          <w:szCs w:val="24"/>
        </w:rPr>
        <w:tab/>
        <w:t>Change Item from ‘Chuột quang’ to ‘Chuột thường’.</w:t>
      </w:r>
    </w:p>
    <w:p w:rsidR="00BC4E27" w:rsidRDefault="00BC4E27" w:rsidP="00BC4E27">
      <w:pPr>
        <w:pStyle w:val="NoSpacing"/>
        <w:rPr>
          <w:sz w:val="24"/>
          <w:szCs w:val="24"/>
        </w:rPr>
      </w:pPr>
      <w:r w:rsidRPr="001D1A46">
        <w:rPr>
          <w:sz w:val="24"/>
          <w:szCs w:val="24"/>
        </w:rPr>
        <w:tab/>
      </w:r>
      <w:r w:rsidRPr="001D1A46">
        <w:rPr>
          <w:sz w:val="24"/>
          <w:szCs w:val="24"/>
        </w:rPr>
        <w:tab/>
        <w:t>Click ‘OK’ button.</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Cancel Item</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customer can delete item.</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280" w:type="dxa"/>
        <w:tblInd w:w="1458" w:type="dxa"/>
        <w:tblLook w:val="04A0" w:firstRow="1" w:lastRow="0" w:firstColumn="1" w:lastColumn="0" w:noHBand="0" w:noVBand="1"/>
      </w:tblPr>
      <w:tblGrid>
        <w:gridCol w:w="4230"/>
        <w:gridCol w:w="4050"/>
      </w:tblGrid>
      <w:tr w:rsidR="00BC4E27" w:rsidRPr="001D1A46" w:rsidTr="00BC4E27">
        <w:tc>
          <w:tcPr>
            <w:tcW w:w="4230" w:type="dxa"/>
          </w:tcPr>
          <w:p w:rsidR="00BC4E27" w:rsidRPr="001D1A46" w:rsidRDefault="00BC4E27" w:rsidP="00BC4E27">
            <w:pPr>
              <w:pStyle w:val="NoSpacing"/>
              <w:tabs>
                <w:tab w:val="left" w:pos="720"/>
                <w:tab w:val="center" w:pos="2207"/>
              </w:tabs>
              <w:rPr>
                <w:b/>
                <w:sz w:val="24"/>
                <w:szCs w:val="24"/>
              </w:rPr>
            </w:pPr>
            <w:r w:rsidRPr="001D1A46">
              <w:rPr>
                <w:sz w:val="24"/>
                <w:szCs w:val="24"/>
              </w:rPr>
              <w:tab/>
            </w:r>
            <w:r w:rsidRPr="001D1A46">
              <w:rPr>
                <w:b/>
                <w:sz w:val="24"/>
                <w:szCs w:val="24"/>
              </w:rPr>
              <w:t>Pass</w:t>
            </w:r>
            <w:r>
              <w:rPr>
                <w:b/>
                <w:sz w:val="24"/>
                <w:szCs w:val="24"/>
              </w:rPr>
              <w:tab/>
            </w:r>
          </w:p>
        </w:tc>
        <w:tc>
          <w:tcPr>
            <w:tcW w:w="405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Confirmation dialog with message ‘Are you sure to cancel/delete this item’</w:t>
            </w:r>
          </w:p>
          <w:p w:rsidR="00BC4E27" w:rsidRPr="001D1A46" w:rsidRDefault="00BC4E27" w:rsidP="00BC4E27">
            <w:pPr>
              <w:pStyle w:val="NoSpacing"/>
              <w:rPr>
                <w:sz w:val="24"/>
                <w:szCs w:val="24"/>
              </w:rPr>
            </w:pPr>
            <w:r w:rsidRPr="001D1A46">
              <w:rPr>
                <w:sz w:val="24"/>
                <w:szCs w:val="24"/>
              </w:rPr>
              <w:t>Item is deleted from Item list</w:t>
            </w:r>
          </w:p>
        </w:tc>
        <w:tc>
          <w:tcPr>
            <w:tcW w:w="4050" w:type="dxa"/>
          </w:tcPr>
          <w:p w:rsidR="00BC4E27" w:rsidRPr="001D1A46" w:rsidRDefault="00BC4E27" w:rsidP="00BC4E27">
            <w:pPr>
              <w:pStyle w:val="NoSpacing"/>
              <w:rPr>
                <w:sz w:val="24"/>
                <w:szCs w:val="24"/>
              </w:rPr>
            </w:pPr>
            <w:r w:rsidRPr="001D1A46">
              <w:rPr>
                <w:sz w:val="24"/>
                <w:szCs w:val="24"/>
              </w:rPr>
              <w:t>Deleted Item is still displayed in Item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lastRenderedPageBreak/>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sidRPr="001D1A46">
        <w:rPr>
          <w:sz w:val="24"/>
          <w:szCs w:val="24"/>
        </w:rPr>
        <w:tab/>
        <w:t>Click ‘Delete’ icon of Item.</w:t>
      </w:r>
      <w:r w:rsidRPr="001D1A46">
        <w:rPr>
          <w:sz w:val="24"/>
          <w:szCs w:val="24"/>
        </w:rPr>
        <w:tab/>
      </w:r>
      <w:r w:rsidRPr="001D1A46">
        <w:rPr>
          <w:sz w:val="24"/>
          <w:szCs w:val="24"/>
        </w:rPr>
        <w:tab/>
      </w:r>
    </w:p>
    <w:p w:rsidR="00BC4E27" w:rsidRDefault="00BC4E27" w:rsidP="00BC4E27">
      <w:pPr>
        <w:pStyle w:val="ListParagraph"/>
        <w:ind w:left="1080"/>
        <w:rPr>
          <w:szCs w:val="24"/>
        </w:rPr>
      </w:pPr>
      <w:r>
        <w:rPr>
          <w:szCs w:val="24"/>
        </w:rPr>
        <w:tab/>
      </w:r>
      <w:r w:rsidRPr="001D1A46">
        <w:rPr>
          <w:szCs w:val="24"/>
        </w:rPr>
        <w:t>Click ‘OK’ button.</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Filter Orders</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ind w:left="1080"/>
        <w:rPr>
          <w:sz w:val="24"/>
          <w:szCs w:val="24"/>
        </w:rPr>
      </w:pPr>
      <w:r>
        <w:rPr>
          <w:sz w:val="24"/>
          <w:szCs w:val="24"/>
        </w:rPr>
        <w:tab/>
      </w:r>
      <w:r w:rsidRPr="001D1A46">
        <w:rPr>
          <w:sz w:val="24"/>
          <w:szCs w:val="24"/>
        </w:rPr>
        <w:t>Check whether customer can filter orders.</w:t>
      </w:r>
    </w:p>
    <w:p w:rsidR="00BC4E27" w:rsidRPr="001D1A46" w:rsidRDefault="00BC4E27" w:rsidP="00BC4E27">
      <w:pPr>
        <w:pStyle w:val="NoSpacing"/>
        <w:ind w:left="1080"/>
        <w:rPr>
          <w:b/>
          <w:sz w:val="24"/>
          <w:szCs w:val="24"/>
        </w:rPr>
      </w:pPr>
      <w:r w:rsidRPr="001D1A46">
        <w:rPr>
          <w:b/>
          <w:sz w:val="24"/>
          <w:szCs w:val="24"/>
        </w:rPr>
        <w:t>Inputs</w:t>
      </w:r>
    </w:p>
    <w:p w:rsidR="00BC4E27" w:rsidRPr="001D1A46" w:rsidRDefault="00BC4E27" w:rsidP="00BC4E27">
      <w:pPr>
        <w:pStyle w:val="NoSpacing"/>
        <w:rPr>
          <w:sz w:val="24"/>
          <w:szCs w:val="24"/>
        </w:rPr>
      </w:pPr>
      <w:r w:rsidRPr="001D1A46">
        <w:rPr>
          <w:sz w:val="24"/>
          <w:szCs w:val="24"/>
        </w:rPr>
        <w:tab/>
      </w:r>
      <w:r w:rsidRPr="001D1A46">
        <w:rPr>
          <w:sz w:val="24"/>
          <w:szCs w:val="24"/>
        </w:rPr>
        <w:tab/>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280" w:type="dxa"/>
        <w:tblInd w:w="1458" w:type="dxa"/>
        <w:tblLook w:val="04A0" w:firstRow="1" w:lastRow="0" w:firstColumn="1" w:lastColumn="0" w:noHBand="0" w:noVBand="1"/>
      </w:tblPr>
      <w:tblGrid>
        <w:gridCol w:w="4230"/>
        <w:gridCol w:w="405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05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Orders that have status or requested date will show in order table when filter</w:t>
            </w:r>
          </w:p>
        </w:tc>
        <w:tc>
          <w:tcPr>
            <w:tcW w:w="4050" w:type="dxa"/>
          </w:tcPr>
          <w:p w:rsidR="00BC4E27" w:rsidRPr="001D1A46" w:rsidRDefault="00BC4E27" w:rsidP="00BC4E27">
            <w:pPr>
              <w:pStyle w:val="NoSpacing"/>
              <w:rPr>
                <w:sz w:val="24"/>
                <w:szCs w:val="24"/>
              </w:rPr>
            </w:pPr>
            <w:r w:rsidRPr="001D1A46">
              <w:rPr>
                <w:sz w:val="24"/>
                <w:szCs w:val="24"/>
              </w:rPr>
              <w:t>Orders is not corresponding  to search data</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“Order” button. System will redirect to Order page.</w:t>
      </w:r>
    </w:p>
    <w:p w:rsidR="00BC4E27" w:rsidRPr="001D1A46" w:rsidRDefault="00BC4E27" w:rsidP="00BC4E27">
      <w:pPr>
        <w:pStyle w:val="NoSpacing"/>
        <w:ind w:left="1080"/>
        <w:rPr>
          <w:sz w:val="24"/>
          <w:szCs w:val="24"/>
        </w:rPr>
      </w:pPr>
      <w:r>
        <w:rPr>
          <w:sz w:val="24"/>
          <w:szCs w:val="24"/>
        </w:rPr>
        <w:tab/>
      </w:r>
      <w:r w:rsidRPr="001D1A46">
        <w:rPr>
          <w:sz w:val="24"/>
          <w:szCs w:val="24"/>
        </w:rPr>
        <w:t>In Order page, choose order status ‘New’ or requested date from ‘10/10/2012’ to ‘03/12/2012’.</w:t>
      </w:r>
    </w:p>
    <w:p w:rsidR="00BC4E27" w:rsidRPr="001D1A46" w:rsidRDefault="00BC4E27" w:rsidP="00BC4E27">
      <w:pPr>
        <w:pStyle w:val="NoSpacing"/>
        <w:ind w:left="1080"/>
        <w:rPr>
          <w:sz w:val="24"/>
          <w:szCs w:val="24"/>
        </w:rPr>
      </w:pPr>
      <w:r w:rsidRPr="001D1A46">
        <w:rPr>
          <w:sz w:val="24"/>
          <w:szCs w:val="24"/>
        </w:rPr>
        <w:tab/>
        <w:t>Click ‘Filter’ button.</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View Order Detail</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rPr>
          <w:sz w:val="24"/>
          <w:szCs w:val="24"/>
        </w:rPr>
      </w:pPr>
      <w:r w:rsidRPr="001D1A46">
        <w:rPr>
          <w:sz w:val="24"/>
          <w:szCs w:val="24"/>
        </w:rPr>
        <w:tab/>
      </w:r>
      <w:r w:rsidRPr="001D1A46">
        <w:rPr>
          <w:sz w:val="24"/>
          <w:szCs w:val="24"/>
        </w:rPr>
        <w:tab/>
        <w:t>Check whether customer can view order information.</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280" w:type="dxa"/>
        <w:tblInd w:w="1458" w:type="dxa"/>
        <w:tblLook w:val="04A0" w:firstRow="1" w:lastRow="0" w:firstColumn="1" w:lastColumn="0" w:noHBand="0" w:noVBand="1"/>
      </w:tblPr>
      <w:tblGrid>
        <w:gridCol w:w="4230"/>
        <w:gridCol w:w="405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05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t>Go to ‘Order Details’ page with all order, item information of that order</w:t>
            </w:r>
          </w:p>
        </w:tc>
        <w:tc>
          <w:tcPr>
            <w:tcW w:w="4050" w:type="dxa"/>
          </w:tcPr>
          <w:p w:rsidR="00BC4E27" w:rsidRPr="001D1A46" w:rsidRDefault="00BC4E27" w:rsidP="00BC4E27">
            <w:pPr>
              <w:pStyle w:val="NoSpacing"/>
              <w:rPr>
                <w:sz w:val="24"/>
                <w:szCs w:val="24"/>
              </w:rPr>
            </w:pPr>
            <w:r w:rsidRPr="001D1A46">
              <w:rPr>
                <w:sz w:val="24"/>
                <w:szCs w:val="24"/>
              </w:rPr>
              <w:t>Cannot go to ‘Order Details’ page</w:t>
            </w:r>
          </w:p>
        </w:tc>
      </w:tr>
    </w:tbl>
    <w:p w:rsidR="00BC4E27" w:rsidRDefault="00BC4E27" w:rsidP="00BC4E27">
      <w:pPr>
        <w:pStyle w:val="NoSpacing"/>
        <w:ind w:left="1080"/>
        <w:rPr>
          <w:sz w:val="24"/>
          <w:szCs w:val="24"/>
        </w:rPr>
      </w:pPr>
      <w:r w:rsidRPr="001D1A46">
        <w:rPr>
          <w:sz w:val="24"/>
          <w:szCs w:val="24"/>
        </w:rPr>
        <w:tab/>
      </w:r>
    </w:p>
    <w:p w:rsidR="00BC4E27" w:rsidRPr="001D1A46" w:rsidRDefault="00BC4E27" w:rsidP="00BC4E27">
      <w:pPr>
        <w:pStyle w:val="NoSpacing"/>
        <w:ind w:firstLine="72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“Order” button. System will redirect to Order page.</w:t>
      </w:r>
    </w:p>
    <w:p w:rsidR="00BC4E27" w:rsidRPr="001D1A46" w:rsidRDefault="00BC4E27" w:rsidP="00BC4E27">
      <w:pPr>
        <w:pStyle w:val="NoSpacing"/>
        <w:rPr>
          <w:sz w:val="24"/>
          <w:szCs w:val="24"/>
        </w:rPr>
      </w:pPr>
      <w:r w:rsidRPr="001D1A46">
        <w:rPr>
          <w:sz w:val="24"/>
          <w:szCs w:val="24"/>
        </w:rPr>
        <w:tab/>
      </w:r>
      <w:r w:rsidRPr="001D1A46">
        <w:rPr>
          <w:sz w:val="24"/>
          <w:szCs w:val="24"/>
        </w:rPr>
        <w:tab/>
        <w:t>In Order page, click ‘View’ icon of Order.</w:t>
      </w:r>
    </w:p>
    <w:p w:rsidR="00BC4E27" w:rsidRDefault="00BC4E27" w:rsidP="00BC4E27">
      <w:pPr>
        <w:pStyle w:val="ListParagraph"/>
        <w:ind w:left="1080"/>
        <w:rPr>
          <w:b/>
        </w:rPr>
      </w:pPr>
    </w:p>
    <w:p w:rsidR="00BC4E27" w:rsidRDefault="00BC4E27" w:rsidP="00016C35">
      <w:pPr>
        <w:pStyle w:val="ListParagraph"/>
        <w:numPr>
          <w:ilvl w:val="0"/>
          <w:numId w:val="64"/>
        </w:numPr>
        <w:rPr>
          <w:b/>
        </w:rPr>
      </w:pPr>
      <w:r>
        <w:rPr>
          <w:b/>
        </w:rPr>
        <w:t>Case – Cancel Order</w:t>
      </w:r>
    </w:p>
    <w:p w:rsidR="00BC4E27" w:rsidRPr="001D1A46" w:rsidRDefault="00BC4E27" w:rsidP="00BC4E27">
      <w:pPr>
        <w:pStyle w:val="NoSpacing"/>
        <w:ind w:left="1080"/>
        <w:rPr>
          <w:b/>
          <w:sz w:val="24"/>
          <w:szCs w:val="24"/>
        </w:rPr>
      </w:pPr>
      <w:r w:rsidRPr="001D1A46">
        <w:rPr>
          <w:b/>
          <w:sz w:val="24"/>
          <w:szCs w:val="24"/>
        </w:rPr>
        <w:t>Purpose</w:t>
      </w:r>
    </w:p>
    <w:p w:rsidR="00BC4E27" w:rsidRPr="001D1A46" w:rsidRDefault="00BC4E27" w:rsidP="00BC4E27">
      <w:pPr>
        <w:pStyle w:val="NoSpacing"/>
        <w:rPr>
          <w:sz w:val="24"/>
          <w:szCs w:val="24"/>
        </w:rPr>
      </w:pPr>
      <w:r w:rsidRPr="001D1A46">
        <w:rPr>
          <w:sz w:val="24"/>
          <w:szCs w:val="24"/>
        </w:rPr>
        <w:tab/>
      </w:r>
      <w:r w:rsidRPr="001D1A46">
        <w:rPr>
          <w:sz w:val="24"/>
          <w:szCs w:val="24"/>
        </w:rPr>
        <w:tab/>
        <w:t>Check whether customer can delete order.</w:t>
      </w:r>
    </w:p>
    <w:p w:rsidR="00BC4E27" w:rsidRPr="001D1A46" w:rsidRDefault="00BC4E27" w:rsidP="00BC4E27">
      <w:pPr>
        <w:pStyle w:val="NoSpacing"/>
        <w:tabs>
          <w:tab w:val="left" w:pos="720"/>
          <w:tab w:val="left" w:pos="1440"/>
          <w:tab w:val="left" w:pos="3375"/>
        </w:tabs>
        <w:ind w:left="1080"/>
        <w:rPr>
          <w:b/>
          <w:sz w:val="24"/>
          <w:szCs w:val="24"/>
        </w:rPr>
      </w:pPr>
      <w:r w:rsidRPr="001D1A46">
        <w:rPr>
          <w:b/>
          <w:sz w:val="24"/>
          <w:szCs w:val="24"/>
        </w:rPr>
        <w:t>Inputs</w:t>
      </w:r>
      <w:r w:rsidRPr="001D1A46">
        <w:rPr>
          <w:b/>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N/A</w:t>
      </w:r>
    </w:p>
    <w:p w:rsidR="00BC4E27" w:rsidRPr="001D1A46" w:rsidRDefault="00BC4E27" w:rsidP="00BC4E27">
      <w:pPr>
        <w:pStyle w:val="NoSpacing"/>
        <w:ind w:left="1080"/>
        <w:rPr>
          <w:b/>
          <w:sz w:val="24"/>
          <w:szCs w:val="24"/>
        </w:rPr>
      </w:pPr>
      <w:r w:rsidRPr="001D1A46">
        <w:rPr>
          <w:b/>
          <w:sz w:val="24"/>
          <w:szCs w:val="24"/>
        </w:rPr>
        <w:t>Expected Output &amp; Pass/Fail criteria</w:t>
      </w:r>
    </w:p>
    <w:tbl>
      <w:tblPr>
        <w:tblStyle w:val="TableGrid"/>
        <w:tblW w:w="8280" w:type="dxa"/>
        <w:tblInd w:w="1458" w:type="dxa"/>
        <w:tblLook w:val="04A0" w:firstRow="1" w:lastRow="0" w:firstColumn="1" w:lastColumn="0" w:noHBand="0" w:noVBand="1"/>
      </w:tblPr>
      <w:tblGrid>
        <w:gridCol w:w="4230"/>
        <w:gridCol w:w="4050"/>
      </w:tblGrid>
      <w:tr w:rsidR="00BC4E27" w:rsidRPr="001D1A46" w:rsidTr="00BC4E27">
        <w:tc>
          <w:tcPr>
            <w:tcW w:w="4230" w:type="dxa"/>
          </w:tcPr>
          <w:p w:rsidR="00BC4E27" w:rsidRPr="001D1A46" w:rsidRDefault="00BC4E27" w:rsidP="00BC4E27">
            <w:pPr>
              <w:pStyle w:val="NoSpacing"/>
              <w:rPr>
                <w:b/>
                <w:sz w:val="24"/>
                <w:szCs w:val="24"/>
              </w:rPr>
            </w:pPr>
            <w:r w:rsidRPr="001D1A46">
              <w:rPr>
                <w:sz w:val="24"/>
                <w:szCs w:val="24"/>
              </w:rPr>
              <w:tab/>
            </w:r>
            <w:r w:rsidRPr="001D1A46">
              <w:rPr>
                <w:b/>
                <w:sz w:val="24"/>
                <w:szCs w:val="24"/>
              </w:rPr>
              <w:t>Pass</w:t>
            </w:r>
          </w:p>
        </w:tc>
        <w:tc>
          <w:tcPr>
            <w:tcW w:w="4050" w:type="dxa"/>
          </w:tcPr>
          <w:p w:rsidR="00BC4E27" w:rsidRPr="001D1A46" w:rsidRDefault="00BC4E27" w:rsidP="00BC4E27">
            <w:pPr>
              <w:pStyle w:val="NoSpacing"/>
              <w:rPr>
                <w:b/>
                <w:sz w:val="24"/>
                <w:szCs w:val="24"/>
              </w:rPr>
            </w:pPr>
            <w:r w:rsidRPr="001D1A46">
              <w:rPr>
                <w:b/>
                <w:sz w:val="24"/>
                <w:szCs w:val="24"/>
              </w:rPr>
              <w:t>Fail</w:t>
            </w:r>
          </w:p>
        </w:tc>
      </w:tr>
      <w:tr w:rsidR="00BC4E27" w:rsidRPr="001D1A46" w:rsidTr="00BC4E27">
        <w:tc>
          <w:tcPr>
            <w:tcW w:w="4230" w:type="dxa"/>
          </w:tcPr>
          <w:p w:rsidR="00BC4E27" w:rsidRPr="001D1A46" w:rsidRDefault="00BC4E27" w:rsidP="00BC4E27">
            <w:pPr>
              <w:pStyle w:val="NoSpacing"/>
              <w:rPr>
                <w:sz w:val="24"/>
                <w:szCs w:val="24"/>
              </w:rPr>
            </w:pPr>
            <w:r w:rsidRPr="001D1A46">
              <w:rPr>
                <w:sz w:val="24"/>
                <w:szCs w:val="24"/>
              </w:rPr>
              <w:lastRenderedPageBreak/>
              <w:t>Confirmation dialog with message ‘Are you sure to cancel/delete this order’</w:t>
            </w:r>
          </w:p>
          <w:p w:rsidR="00BC4E27" w:rsidRPr="001D1A46" w:rsidRDefault="00BC4E27" w:rsidP="00BC4E27">
            <w:pPr>
              <w:pStyle w:val="NoSpacing"/>
              <w:rPr>
                <w:sz w:val="24"/>
                <w:szCs w:val="24"/>
              </w:rPr>
            </w:pPr>
            <w:r w:rsidRPr="001D1A46">
              <w:rPr>
                <w:sz w:val="24"/>
                <w:szCs w:val="24"/>
              </w:rPr>
              <w:t>Order is deleted from Order list</w:t>
            </w:r>
          </w:p>
        </w:tc>
        <w:tc>
          <w:tcPr>
            <w:tcW w:w="4050" w:type="dxa"/>
          </w:tcPr>
          <w:p w:rsidR="00BC4E27" w:rsidRPr="001D1A46" w:rsidRDefault="00BC4E27" w:rsidP="00BC4E27">
            <w:pPr>
              <w:pStyle w:val="NoSpacing"/>
              <w:rPr>
                <w:sz w:val="24"/>
                <w:szCs w:val="24"/>
              </w:rPr>
            </w:pPr>
            <w:r w:rsidRPr="001D1A46">
              <w:rPr>
                <w:sz w:val="24"/>
                <w:szCs w:val="24"/>
              </w:rPr>
              <w:t>Deleted Order is still displayed in Order list</w:t>
            </w:r>
          </w:p>
        </w:tc>
      </w:tr>
    </w:tbl>
    <w:p w:rsidR="00BC4E27" w:rsidRDefault="00BC4E27" w:rsidP="00BC4E27">
      <w:pPr>
        <w:pStyle w:val="NoSpacing"/>
        <w:ind w:left="1080"/>
        <w:rPr>
          <w:sz w:val="24"/>
          <w:szCs w:val="24"/>
        </w:rPr>
      </w:pPr>
    </w:p>
    <w:p w:rsidR="00BC4E27" w:rsidRPr="001D1A46" w:rsidRDefault="00BC4E27" w:rsidP="00BC4E27">
      <w:pPr>
        <w:pStyle w:val="NoSpacing"/>
        <w:ind w:left="1080"/>
        <w:rPr>
          <w:b/>
          <w:sz w:val="24"/>
          <w:szCs w:val="24"/>
        </w:rPr>
      </w:pPr>
      <w:r w:rsidRPr="001D1A46">
        <w:rPr>
          <w:b/>
          <w:sz w:val="24"/>
          <w:szCs w:val="24"/>
        </w:rPr>
        <w:t>Test Procedure</w:t>
      </w:r>
    </w:p>
    <w:p w:rsidR="00BC4E27" w:rsidRPr="001D1A46" w:rsidRDefault="00BC4E27" w:rsidP="00BC4E27">
      <w:pPr>
        <w:pStyle w:val="NoSpacing"/>
        <w:rPr>
          <w:sz w:val="24"/>
          <w:szCs w:val="24"/>
        </w:rPr>
      </w:pPr>
      <w:r w:rsidRPr="001D1A46">
        <w:rPr>
          <w:sz w:val="24"/>
          <w:szCs w:val="24"/>
        </w:rPr>
        <w:tab/>
      </w:r>
      <w:r w:rsidRPr="001D1A46">
        <w:rPr>
          <w:sz w:val="24"/>
          <w:szCs w:val="24"/>
        </w:rPr>
        <w:tab/>
        <w:t>Logged in with ‘Customer</w:t>
      </w:r>
      <w:r>
        <w:rPr>
          <w:sz w:val="24"/>
          <w:szCs w:val="24"/>
        </w:rPr>
        <w:t>’ role</w:t>
      </w:r>
    </w:p>
    <w:p w:rsidR="00BC4E27" w:rsidRPr="001D1A46" w:rsidRDefault="00BC4E27" w:rsidP="00BC4E27">
      <w:pPr>
        <w:pStyle w:val="NoSpacing"/>
        <w:rPr>
          <w:sz w:val="24"/>
          <w:szCs w:val="24"/>
        </w:rPr>
      </w:pPr>
      <w:r w:rsidRPr="001D1A46">
        <w:rPr>
          <w:sz w:val="24"/>
          <w:szCs w:val="24"/>
        </w:rPr>
        <w:tab/>
      </w:r>
      <w:r w:rsidRPr="001D1A46">
        <w:rPr>
          <w:sz w:val="24"/>
          <w:szCs w:val="24"/>
        </w:rPr>
        <w:tab/>
        <w:t>Click “Request” button. System will navigate to Request page.</w:t>
      </w:r>
    </w:p>
    <w:p w:rsidR="00BC4E27" w:rsidRPr="001D1A46" w:rsidRDefault="00BC4E27" w:rsidP="00BC4E27">
      <w:pPr>
        <w:pStyle w:val="NoSpacing"/>
        <w:ind w:left="1080"/>
        <w:rPr>
          <w:sz w:val="24"/>
          <w:szCs w:val="24"/>
        </w:rPr>
      </w:pPr>
      <w:r>
        <w:rPr>
          <w:sz w:val="24"/>
          <w:szCs w:val="24"/>
        </w:rPr>
        <w:tab/>
      </w:r>
      <w:r w:rsidRPr="001D1A46">
        <w:rPr>
          <w:sz w:val="24"/>
          <w:szCs w:val="24"/>
        </w:rPr>
        <w:t>In Request page, click ‘Edit’ icon of ‘Draft’ status. System will redirect to ‘Add Order to Request’ page.</w:t>
      </w:r>
    </w:p>
    <w:p w:rsidR="00BC4E27" w:rsidRPr="001D1A46" w:rsidRDefault="00BC4E27" w:rsidP="00BC4E27">
      <w:pPr>
        <w:pStyle w:val="NoSpacing"/>
        <w:ind w:left="1080"/>
        <w:rPr>
          <w:sz w:val="24"/>
          <w:szCs w:val="24"/>
        </w:rPr>
      </w:pPr>
      <w:r w:rsidRPr="001D1A46">
        <w:rPr>
          <w:sz w:val="24"/>
          <w:szCs w:val="24"/>
        </w:rPr>
        <w:tab/>
        <w:t>Click ‘Cancel Order’ icon of Order.</w:t>
      </w:r>
      <w:r w:rsidRPr="001D1A46">
        <w:rPr>
          <w:sz w:val="24"/>
          <w:szCs w:val="24"/>
        </w:rPr>
        <w:tab/>
      </w:r>
      <w:r w:rsidRPr="001D1A46">
        <w:rPr>
          <w:sz w:val="24"/>
          <w:szCs w:val="24"/>
        </w:rPr>
        <w:tab/>
      </w:r>
    </w:p>
    <w:p w:rsidR="00BC4E27" w:rsidRPr="001D1A46" w:rsidRDefault="00BC4E27" w:rsidP="00BC4E27">
      <w:pPr>
        <w:pStyle w:val="NoSpacing"/>
        <w:rPr>
          <w:sz w:val="24"/>
          <w:szCs w:val="24"/>
        </w:rPr>
      </w:pPr>
      <w:r w:rsidRPr="001D1A46">
        <w:rPr>
          <w:sz w:val="24"/>
          <w:szCs w:val="24"/>
        </w:rPr>
        <w:tab/>
      </w:r>
      <w:r w:rsidRPr="001D1A46">
        <w:rPr>
          <w:sz w:val="24"/>
          <w:szCs w:val="24"/>
        </w:rPr>
        <w:tab/>
        <w:t>Click ‘OK’ button.</w:t>
      </w:r>
    </w:p>
    <w:p w:rsidR="00BC4E27" w:rsidRPr="0010446C" w:rsidRDefault="00BC4E27" w:rsidP="00BC4E27">
      <w:pPr>
        <w:pStyle w:val="ListParagraph"/>
        <w:ind w:left="1080"/>
        <w:rPr>
          <w:b/>
        </w:rPr>
      </w:pPr>
    </w:p>
    <w:p w:rsidR="00BC4E27" w:rsidRPr="00966D30" w:rsidRDefault="00BC4E27" w:rsidP="00BC4E27">
      <w:pPr>
        <w:ind w:left="720"/>
        <w:rPr>
          <w:b/>
          <w:i/>
        </w:rPr>
      </w:pPr>
    </w:p>
    <w:p w:rsidR="00BC4E27" w:rsidRPr="00966D30" w:rsidRDefault="00BC4E27" w:rsidP="00BC4E27">
      <w:pPr>
        <w:ind w:left="720"/>
      </w:pPr>
    </w:p>
    <w:p w:rsidR="00965A66" w:rsidRDefault="00965A66">
      <w:pPr>
        <w:spacing w:after="0" w:line="240" w:lineRule="auto"/>
      </w:pPr>
      <w:r>
        <w:br w:type="page"/>
      </w:r>
    </w:p>
    <w:p w:rsidR="0019569A" w:rsidRDefault="00965A66" w:rsidP="00965A66">
      <w:pPr>
        <w:pStyle w:val="Heading1"/>
        <w:numPr>
          <w:ilvl w:val="0"/>
          <w:numId w:val="113"/>
        </w:numPr>
      </w:pPr>
      <w:bookmarkStart w:id="337" w:name="_Toc342822764"/>
      <w:r>
        <w:lastRenderedPageBreak/>
        <w:t>Software User’s Manual</w:t>
      </w:r>
      <w:bookmarkEnd w:id="337"/>
    </w:p>
    <w:p w:rsidR="00133FE6" w:rsidRPr="00133FE6" w:rsidRDefault="00133FE6" w:rsidP="00133FE6">
      <w:pPr>
        <w:pStyle w:val="ListParagraph"/>
        <w:keepNext/>
        <w:keepLines/>
        <w:numPr>
          <w:ilvl w:val="0"/>
          <w:numId w:val="60"/>
        </w:numPr>
        <w:spacing w:before="240" w:after="240"/>
        <w:contextualSpacing w:val="0"/>
        <w:outlineLvl w:val="1"/>
        <w:rPr>
          <w:rFonts w:ascii="Cambria" w:eastAsia="MS Gothic" w:hAnsi="Cambria"/>
          <w:b/>
          <w:bCs/>
          <w:vanish/>
          <w:color w:val="4F81BD"/>
          <w:sz w:val="32"/>
          <w:szCs w:val="26"/>
        </w:rPr>
      </w:pPr>
      <w:bookmarkStart w:id="338" w:name="_Toc342818278"/>
      <w:bookmarkStart w:id="339" w:name="_Toc342818351"/>
      <w:bookmarkStart w:id="340" w:name="_Toc342818529"/>
      <w:bookmarkStart w:id="341" w:name="_Toc342818600"/>
      <w:bookmarkStart w:id="342" w:name="_Toc342818671"/>
      <w:bookmarkStart w:id="343" w:name="_Toc342822691"/>
      <w:bookmarkStart w:id="344" w:name="_Toc342822765"/>
      <w:bookmarkEnd w:id="338"/>
      <w:bookmarkEnd w:id="339"/>
      <w:bookmarkEnd w:id="340"/>
      <w:bookmarkEnd w:id="341"/>
      <w:bookmarkEnd w:id="342"/>
      <w:bookmarkEnd w:id="343"/>
      <w:bookmarkEnd w:id="344"/>
    </w:p>
    <w:p w:rsidR="00133FE6" w:rsidRDefault="00133FE6" w:rsidP="00FB7665">
      <w:pPr>
        <w:pStyle w:val="Heading11"/>
      </w:pPr>
      <w:bookmarkStart w:id="345" w:name="_Toc342822766"/>
      <w:r>
        <w:t>User’s Guide</w:t>
      </w:r>
      <w:bookmarkEnd w:id="345"/>
    </w:p>
    <w:p w:rsidR="00133FE6" w:rsidRPr="005E1395" w:rsidRDefault="00133FE6" w:rsidP="00FB7665">
      <w:pPr>
        <w:pStyle w:val="Heading111"/>
      </w:pPr>
      <w:bookmarkStart w:id="346" w:name="_Toc342822767"/>
      <w:r>
        <w:t>General Guide</w:t>
      </w:r>
      <w:bookmarkEnd w:id="346"/>
    </w:p>
    <w:p w:rsidR="00133FE6" w:rsidRDefault="00133FE6" w:rsidP="00133FE6">
      <w:pPr>
        <w:pStyle w:val="Heading4"/>
        <w:numPr>
          <w:ilvl w:val="3"/>
          <w:numId w:val="0"/>
        </w:numPr>
        <w:spacing w:line="259" w:lineRule="auto"/>
        <w:ind w:left="864" w:hanging="864"/>
      </w:pPr>
      <w:r>
        <w:t>Login</w:t>
      </w:r>
    </w:p>
    <w:p w:rsidR="00133FE6" w:rsidRPr="003C0D3A" w:rsidRDefault="00133FE6" w:rsidP="00133FE6">
      <w:pPr>
        <w:pStyle w:val="ListParagraph"/>
        <w:numPr>
          <w:ilvl w:val="0"/>
          <w:numId w:val="115"/>
        </w:numPr>
        <w:spacing w:after="160" w:line="259" w:lineRule="auto"/>
      </w:pPr>
      <w:r w:rsidRPr="003C0D3A">
        <w:t xml:space="preserve">Users have to login to continuous using specific functions </w:t>
      </w:r>
      <w:r>
        <w:t>for each type of users.</w:t>
      </w:r>
    </w:p>
    <w:p w:rsidR="00133FE6" w:rsidRPr="003C0D3A" w:rsidRDefault="00133FE6" w:rsidP="00133FE6">
      <w:pPr>
        <w:pStyle w:val="ListParagraph"/>
        <w:numPr>
          <w:ilvl w:val="0"/>
          <w:numId w:val="115"/>
        </w:numPr>
        <w:spacing w:after="160" w:line="259" w:lineRule="auto"/>
      </w:pPr>
      <w:r>
        <w:t>Users</w:t>
      </w:r>
      <w:r w:rsidRPr="003C0D3A">
        <w:t xml:space="preserve"> will be immediately required to login throughout this login screen.</w:t>
      </w:r>
    </w:p>
    <w:p w:rsidR="00133FE6" w:rsidRDefault="00133FE6" w:rsidP="00133FE6">
      <w:pPr>
        <w:jc w:val="center"/>
      </w:pPr>
      <w:r>
        <w:rPr>
          <w:noProof/>
          <w:lang w:eastAsia="ja-JP"/>
        </w:rPr>
        <w:drawing>
          <wp:inline distT="0" distB="0" distL="0" distR="0" wp14:anchorId="07150854" wp14:editId="4CED22C8">
            <wp:extent cx="2933700" cy="1895475"/>
            <wp:effectExtent l="190500" t="190500" r="190500" b="2000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33700" cy="1895475"/>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ListParagraph"/>
        <w:numPr>
          <w:ilvl w:val="1"/>
          <w:numId w:val="114"/>
        </w:numPr>
        <w:spacing w:after="160" w:line="259" w:lineRule="auto"/>
      </w:pPr>
      <w:r>
        <w:t>Fill username and password information</w:t>
      </w:r>
    </w:p>
    <w:p w:rsidR="00133FE6" w:rsidRDefault="00133FE6" w:rsidP="00133FE6">
      <w:pPr>
        <w:pStyle w:val="ListParagraph"/>
        <w:numPr>
          <w:ilvl w:val="1"/>
          <w:numId w:val="114"/>
        </w:numPr>
        <w:spacing w:after="160" w:line="259" w:lineRule="auto"/>
      </w:pPr>
      <w:r>
        <w:t xml:space="preserve">Click “Login” button to finish </w:t>
      </w:r>
    </w:p>
    <w:p w:rsidR="00133FE6" w:rsidRDefault="00133FE6" w:rsidP="00133FE6">
      <w:pPr>
        <w:pStyle w:val="ListParagraph"/>
        <w:numPr>
          <w:ilvl w:val="0"/>
          <w:numId w:val="116"/>
        </w:numPr>
        <w:spacing w:after="160" w:line="259" w:lineRule="auto"/>
      </w:pPr>
      <w:r>
        <w:t>Users</w:t>
      </w:r>
      <w:r w:rsidRPr="003C0D3A">
        <w:t xml:space="preserve"> will be directly redirect</w:t>
      </w:r>
      <w:r>
        <w:t>ed</w:t>
      </w:r>
      <w:r w:rsidRPr="003C0D3A">
        <w:t xml:space="preserve"> to their specific pages: Dashboard for Staff, Customers </w:t>
      </w:r>
      <w:r>
        <w:t>Dashboard</w:t>
      </w:r>
      <w:r w:rsidRPr="003C0D3A">
        <w:t xml:space="preserve"> for customer and Users page for Admin</w:t>
      </w:r>
      <w:r>
        <w:t>.</w:t>
      </w:r>
    </w:p>
    <w:p w:rsidR="00133FE6" w:rsidRDefault="00133FE6" w:rsidP="00133FE6">
      <w:pPr>
        <w:pStyle w:val="Heading4"/>
        <w:numPr>
          <w:ilvl w:val="3"/>
          <w:numId w:val="0"/>
        </w:numPr>
        <w:spacing w:line="259" w:lineRule="auto"/>
        <w:ind w:left="864" w:hanging="864"/>
      </w:pPr>
      <w:r>
        <w:t>Logout</w:t>
      </w:r>
    </w:p>
    <w:p w:rsidR="00133FE6" w:rsidRPr="00220ACB" w:rsidRDefault="00133FE6" w:rsidP="00133FE6">
      <w:pPr>
        <w:pStyle w:val="ListParagraph"/>
        <w:numPr>
          <w:ilvl w:val="0"/>
          <w:numId w:val="117"/>
        </w:numPr>
        <w:spacing w:after="160" w:line="259" w:lineRule="auto"/>
      </w:pPr>
      <w:r w:rsidRPr="00220ACB">
        <w:t>This function is applied for all users in system. Users have to login the system before using this.</w:t>
      </w:r>
    </w:p>
    <w:p w:rsidR="00133FE6" w:rsidRPr="00220ACB" w:rsidRDefault="00133FE6" w:rsidP="00133FE6">
      <w:pPr>
        <w:pStyle w:val="ListParagraph"/>
        <w:numPr>
          <w:ilvl w:val="0"/>
          <w:numId w:val="117"/>
        </w:numPr>
        <w:spacing w:after="160" w:line="259" w:lineRule="auto"/>
      </w:pPr>
      <w:r w:rsidRPr="00220ACB">
        <w:t xml:space="preserve">At the up right corner, </w:t>
      </w:r>
      <w:r>
        <w:t>users</w:t>
      </w:r>
      <w:r w:rsidRPr="00220ACB">
        <w:t xml:space="preserve"> will see the user’s navigation bar. Click on it and then click to Log Out button.</w:t>
      </w:r>
    </w:p>
    <w:p w:rsidR="00133FE6" w:rsidRDefault="00133FE6" w:rsidP="00133FE6">
      <w:pPr>
        <w:jc w:val="center"/>
      </w:pPr>
      <w:r>
        <w:rPr>
          <w:noProof/>
          <w:lang w:eastAsia="ja-JP"/>
        </w:rPr>
        <w:drawing>
          <wp:inline distT="0" distB="0" distL="0" distR="0" wp14:anchorId="405C2933" wp14:editId="2AA55B80">
            <wp:extent cx="2475865" cy="1630680"/>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5865" cy="1630680"/>
                    </a:xfrm>
                    <a:prstGeom prst="rect">
                      <a:avLst/>
                    </a:prstGeom>
                    <a:noFill/>
                    <a:ln>
                      <a:noFill/>
                    </a:ln>
                  </pic:spPr>
                </pic:pic>
              </a:graphicData>
            </a:graphic>
          </wp:inline>
        </w:drawing>
      </w:r>
    </w:p>
    <w:p w:rsidR="00133FE6" w:rsidRDefault="00133FE6" w:rsidP="00133FE6">
      <w:pPr>
        <w:pStyle w:val="Heading4"/>
        <w:numPr>
          <w:ilvl w:val="3"/>
          <w:numId w:val="0"/>
        </w:numPr>
        <w:spacing w:line="259" w:lineRule="auto"/>
        <w:ind w:left="864" w:hanging="864"/>
      </w:pPr>
      <w:r>
        <w:t>Change password</w:t>
      </w:r>
    </w:p>
    <w:p w:rsidR="00133FE6" w:rsidRDefault="00133FE6" w:rsidP="00133FE6">
      <w:r>
        <w:t>Users have to login the system before using this function.</w:t>
      </w:r>
    </w:p>
    <w:p w:rsidR="00133FE6" w:rsidRDefault="00133FE6" w:rsidP="00133FE6">
      <w:r w:rsidRPr="00220ACB">
        <w:t xml:space="preserve">At the up right corner, </w:t>
      </w:r>
      <w:r>
        <w:t>users</w:t>
      </w:r>
      <w:r w:rsidRPr="00220ACB">
        <w:t xml:space="preserve"> will see the user’s navigation bar. Click on it and then click to </w:t>
      </w:r>
      <w:r>
        <w:t>Change password</w:t>
      </w:r>
      <w:r w:rsidRPr="00220ACB">
        <w:t xml:space="preserve"> button.</w:t>
      </w:r>
    </w:p>
    <w:p w:rsidR="00133FE6" w:rsidRDefault="00133FE6" w:rsidP="00133FE6">
      <w:r>
        <w:lastRenderedPageBreak/>
        <w:t xml:space="preserve">Change Password screen appear. User will fill necessary field and then click Change Password”. </w:t>
      </w:r>
    </w:p>
    <w:p w:rsidR="00133FE6" w:rsidRPr="00220ACB" w:rsidRDefault="00133FE6" w:rsidP="00133FE6">
      <w:pPr>
        <w:jc w:val="center"/>
      </w:pPr>
      <w:r>
        <w:rPr>
          <w:noProof/>
          <w:lang w:eastAsia="ja-JP"/>
        </w:rPr>
        <w:drawing>
          <wp:inline distT="0" distB="0" distL="0" distR="0" wp14:anchorId="24B40C67" wp14:editId="2A4C8929">
            <wp:extent cx="4477385" cy="6210935"/>
            <wp:effectExtent l="190500" t="190500" r="189865" b="1898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77385" cy="6210935"/>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FB7665">
      <w:pPr>
        <w:pStyle w:val="Heading111"/>
      </w:pPr>
      <w:bookmarkStart w:id="347" w:name="_Toc342822768"/>
      <w:r>
        <w:t>Customers Guide</w:t>
      </w:r>
      <w:bookmarkEnd w:id="347"/>
    </w:p>
    <w:p w:rsidR="00133FE6" w:rsidRDefault="00133FE6" w:rsidP="00133FE6">
      <w:pPr>
        <w:pStyle w:val="Heading4"/>
        <w:numPr>
          <w:ilvl w:val="3"/>
          <w:numId w:val="0"/>
        </w:numPr>
        <w:spacing w:line="259" w:lineRule="auto"/>
        <w:ind w:left="864" w:hanging="864"/>
      </w:pPr>
      <w:r>
        <w:t>Add new Request</w:t>
      </w:r>
    </w:p>
    <w:p w:rsidR="00133FE6" w:rsidRPr="00320758" w:rsidRDefault="00133FE6" w:rsidP="00133FE6">
      <w:pPr>
        <w:pStyle w:val="ListParagraph"/>
        <w:numPr>
          <w:ilvl w:val="0"/>
          <w:numId w:val="119"/>
        </w:numPr>
        <w:spacing w:after="160" w:line="259" w:lineRule="auto"/>
      </w:pPr>
      <w:r w:rsidRPr="00320758">
        <w:t>Users login with role customer.</w:t>
      </w:r>
    </w:p>
    <w:p w:rsidR="00133FE6" w:rsidRPr="00320758" w:rsidRDefault="00133FE6" w:rsidP="00133FE6">
      <w:pPr>
        <w:pStyle w:val="ListParagraph"/>
        <w:numPr>
          <w:ilvl w:val="0"/>
          <w:numId w:val="119"/>
        </w:numPr>
        <w:spacing w:after="160" w:line="259" w:lineRule="auto"/>
      </w:pPr>
      <w:r w:rsidRPr="00320758">
        <w:t>Customer will be redirected to Customer Dashboard.</w:t>
      </w:r>
    </w:p>
    <w:p w:rsidR="00133FE6" w:rsidRPr="00320758" w:rsidRDefault="00133FE6" w:rsidP="00133FE6">
      <w:pPr>
        <w:pStyle w:val="ListParagraph"/>
        <w:numPr>
          <w:ilvl w:val="0"/>
          <w:numId w:val="119"/>
        </w:numPr>
        <w:spacing w:after="160" w:line="259" w:lineRule="auto"/>
      </w:pPr>
      <w:r w:rsidRPr="00320758">
        <w:t>Customer click on Request from menu bar</w:t>
      </w:r>
    </w:p>
    <w:p w:rsidR="00133FE6" w:rsidRPr="00320758" w:rsidRDefault="00133FE6" w:rsidP="00133FE6">
      <w:pPr>
        <w:pStyle w:val="ListParagraph"/>
      </w:pPr>
      <w:r>
        <w:rPr>
          <w:noProof/>
          <w:lang w:eastAsia="ja-JP"/>
        </w:rPr>
        <w:drawing>
          <wp:inline distT="0" distB="0" distL="0" distR="0" wp14:anchorId="5536B725" wp14:editId="2F1CEAB2">
            <wp:extent cx="4505325" cy="419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5325" cy="419100"/>
                    </a:xfrm>
                    <a:prstGeom prst="rect">
                      <a:avLst/>
                    </a:prstGeom>
                    <a:noFill/>
                    <a:ln>
                      <a:noFill/>
                    </a:ln>
                  </pic:spPr>
                </pic:pic>
              </a:graphicData>
            </a:graphic>
          </wp:inline>
        </w:drawing>
      </w:r>
    </w:p>
    <w:p w:rsidR="00133FE6" w:rsidRPr="00320758" w:rsidRDefault="00133FE6" w:rsidP="00133FE6">
      <w:pPr>
        <w:pStyle w:val="ListParagraph"/>
        <w:numPr>
          <w:ilvl w:val="0"/>
          <w:numId w:val="119"/>
        </w:numPr>
        <w:spacing w:after="160" w:line="259" w:lineRule="auto"/>
      </w:pPr>
      <w:r w:rsidRPr="00320758">
        <w:t>Request page will appear.</w:t>
      </w:r>
    </w:p>
    <w:p w:rsidR="00133FE6" w:rsidRPr="00320758" w:rsidRDefault="00133FE6" w:rsidP="00133FE6">
      <w:pPr>
        <w:pStyle w:val="ListParagraph"/>
        <w:numPr>
          <w:ilvl w:val="0"/>
          <w:numId w:val="119"/>
        </w:numPr>
        <w:spacing w:after="160" w:line="259" w:lineRule="auto"/>
      </w:pPr>
      <w:r w:rsidRPr="00320758">
        <w:lastRenderedPageBreak/>
        <w:t xml:space="preserve">Click on “Add” button on the left-top corner above request table. </w:t>
      </w:r>
      <w:r>
        <w:rPr>
          <w:noProof/>
          <w:lang w:eastAsia="ja-JP"/>
        </w:rPr>
        <w:drawing>
          <wp:inline distT="0" distB="0" distL="0" distR="0" wp14:anchorId="036489DB" wp14:editId="43094C35">
            <wp:extent cx="714375" cy="400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14375" cy="400050"/>
                    </a:xfrm>
                    <a:prstGeom prst="rect">
                      <a:avLst/>
                    </a:prstGeom>
                  </pic:spPr>
                </pic:pic>
              </a:graphicData>
            </a:graphic>
          </wp:inline>
        </w:drawing>
      </w:r>
    </w:p>
    <w:p w:rsidR="00133FE6" w:rsidRPr="00320758" w:rsidRDefault="00133FE6" w:rsidP="00133FE6">
      <w:pPr>
        <w:pStyle w:val="ListParagraph"/>
        <w:numPr>
          <w:ilvl w:val="0"/>
          <w:numId w:val="119"/>
        </w:numPr>
        <w:spacing w:after="160" w:line="259" w:lineRule="auto"/>
      </w:pPr>
      <w:r w:rsidRPr="00320758">
        <w:t>“Create new request” popup appears.</w:t>
      </w:r>
    </w:p>
    <w:p w:rsidR="00133FE6" w:rsidRDefault="00133FE6" w:rsidP="00133FE6">
      <w:r>
        <w:rPr>
          <w:noProof/>
          <w:lang w:eastAsia="ja-JP"/>
        </w:rPr>
        <w:drawing>
          <wp:inline distT="0" distB="0" distL="0" distR="0" wp14:anchorId="56BD6931" wp14:editId="3B7951C5">
            <wp:extent cx="5400040" cy="5009362"/>
            <wp:effectExtent l="190500" t="190500" r="181610" b="1917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5009362"/>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ListParagraph"/>
        <w:numPr>
          <w:ilvl w:val="0"/>
          <w:numId w:val="118"/>
        </w:numPr>
        <w:spacing w:after="160" w:line="259" w:lineRule="auto"/>
      </w:pPr>
      <w:r w:rsidRPr="00320758">
        <w:t>Users can upload data from excel file then it will add information of Orders and Items of this request.</w:t>
      </w:r>
    </w:p>
    <w:p w:rsidR="00133FE6" w:rsidRDefault="00133FE6" w:rsidP="00133FE6">
      <w:pPr>
        <w:pStyle w:val="ListParagraph"/>
        <w:numPr>
          <w:ilvl w:val="0"/>
          <w:numId w:val="118"/>
        </w:numPr>
        <w:spacing w:after="160" w:line="259" w:lineRule="auto"/>
      </w:pPr>
      <w:r>
        <w:t>After press “Create” button, users will be redirected to “AddOrders” page for this request.</w:t>
      </w:r>
    </w:p>
    <w:p w:rsidR="00133FE6" w:rsidRDefault="00133FE6" w:rsidP="00133FE6">
      <w:r>
        <w:rPr>
          <w:noProof/>
          <w:lang w:eastAsia="ja-JP"/>
        </w:rPr>
        <w:lastRenderedPageBreak/>
        <w:drawing>
          <wp:inline distT="0" distB="0" distL="0" distR="0" wp14:anchorId="3842CBA8" wp14:editId="758BC4BE">
            <wp:extent cx="5960860" cy="2638425"/>
            <wp:effectExtent l="190500" t="190500" r="192405" b="1809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9386" cy="2642199"/>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ListParagraph"/>
        <w:numPr>
          <w:ilvl w:val="0"/>
          <w:numId w:val="120"/>
        </w:numPr>
        <w:spacing w:after="160" w:line="259" w:lineRule="auto"/>
      </w:pPr>
      <w:r w:rsidRPr="00B03304">
        <w:t xml:space="preserve">Users can view item’s information of each order by </w:t>
      </w:r>
      <w:r>
        <w:t>click on order.</w:t>
      </w:r>
    </w:p>
    <w:p w:rsidR="00133FE6" w:rsidRPr="00B03304" w:rsidRDefault="00133FE6" w:rsidP="00133FE6">
      <w:pPr>
        <w:pStyle w:val="ListParagraph"/>
        <w:numPr>
          <w:ilvl w:val="0"/>
          <w:numId w:val="120"/>
        </w:numPr>
        <w:spacing w:after="160" w:line="259" w:lineRule="auto"/>
      </w:pPr>
      <w:r w:rsidRPr="00B03304">
        <w:t>If users want to add more Orders, they can press “Add new Order” button then “Add order” pop up will appears.</w:t>
      </w:r>
    </w:p>
    <w:p w:rsidR="00133FE6" w:rsidRDefault="00133FE6" w:rsidP="00133FE6">
      <w:r>
        <w:rPr>
          <w:noProof/>
          <w:lang w:eastAsia="ja-JP"/>
        </w:rPr>
        <w:drawing>
          <wp:inline distT="0" distB="0" distL="0" distR="0" wp14:anchorId="0E07AFA0" wp14:editId="57E957AD">
            <wp:extent cx="5400040" cy="5011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5011191"/>
                    </a:xfrm>
                    <a:prstGeom prst="rect">
                      <a:avLst/>
                    </a:prstGeom>
                  </pic:spPr>
                </pic:pic>
              </a:graphicData>
            </a:graphic>
          </wp:inline>
        </w:drawing>
      </w:r>
    </w:p>
    <w:p w:rsidR="00133FE6" w:rsidRDefault="00133FE6" w:rsidP="00133FE6">
      <w:pPr>
        <w:pStyle w:val="ListParagraph"/>
        <w:numPr>
          <w:ilvl w:val="0"/>
          <w:numId w:val="121"/>
        </w:numPr>
        <w:spacing w:after="160" w:line="259" w:lineRule="auto"/>
      </w:pPr>
      <w:r w:rsidRPr="00B03304">
        <w:lastRenderedPageBreak/>
        <w:t>After create new Order success, new Order will be add to Request and show at Add Order to Request Screen. Then user can add new Items for it by pressing “Add Item” icon (</w:t>
      </w:r>
      <w:r>
        <w:rPr>
          <w:noProof/>
          <w:lang w:eastAsia="ja-JP"/>
        </w:rPr>
        <w:drawing>
          <wp:inline distT="0" distB="0" distL="0" distR="0" wp14:anchorId="2DD57DC9" wp14:editId="72475E1C">
            <wp:extent cx="257175" cy="219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57175" cy="219075"/>
                    </a:xfrm>
                    <a:prstGeom prst="rect">
                      <a:avLst/>
                    </a:prstGeom>
                  </pic:spPr>
                </pic:pic>
              </a:graphicData>
            </a:graphic>
          </wp:inline>
        </w:drawing>
      </w:r>
      <w:r>
        <w:t>).</w:t>
      </w:r>
    </w:p>
    <w:p w:rsidR="00133FE6" w:rsidRPr="00B03304" w:rsidRDefault="00133FE6" w:rsidP="00133FE6">
      <w:pPr>
        <w:pStyle w:val="ListParagraph"/>
        <w:numPr>
          <w:ilvl w:val="0"/>
          <w:numId w:val="121"/>
        </w:numPr>
        <w:spacing w:after="160" w:line="259" w:lineRule="auto"/>
      </w:pPr>
      <w:r w:rsidRPr="00B03304">
        <w:t xml:space="preserve"> “Create new Item” pop up will appear with interface like the picture below</w:t>
      </w:r>
    </w:p>
    <w:p w:rsidR="00133FE6" w:rsidRDefault="00133FE6" w:rsidP="00133FE6">
      <w:r>
        <w:rPr>
          <w:noProof/>
          <w:lang w:eastAsia="ja-JP"/>
        </w:rPr>
        <w:drawing>
          <wp:inline distT="0" distB="0" distL="0" distR="0" wp14:anchorId="36F24D10" wp14:editId="08832014">
            <wp:extent cx="5400040" cy="4680613"/>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4680613"/>
                    </a:xfrm>
                    <a:prstGeom prst="rect">
                      <a:avLst/>
                    </a:prstGeom>
                  </pic:spPr>
                </pic:pic>
              </a:graphicData>
            </a:graphic>
          </wp:inline>
        </w:drawing>
      </w:r>
    </w:p>
    <w:p w:rsidR="00133FE6" w:rsidRPr="00411ACC" w:rsidRDefault="00133FE6" w:rsidP="00133FE6">
      <w:pPr>
        <w:pStyle w:val="ListParagraph"/>
        <w:numPr>
          <w:ilvl w:val="0"/>
          <w:numId w:val="125"/>
        </w:numPr>
        <w:spacing w:after="160" w:line="259" w:lineRule="auto"/>
      </w:pPr>
      <w:r w:rsidRPr="00411ACC">
        <w:t>Finally, press submit request. New request have been sent to server.</w:t>
      </w:r>
    </w:p>
    <w:p w:rsidR="00133FE6" w:rsidRDefault="00133FE6" w:rsidP="00133FE6">
      <w:pPr>
        <w:pStyle w:val="Heading4"/>
        <w:numPr>
          <w:ilvl w:val="3"/>
          <w:numId w:val="0"/>
        </w:numPr>
        <w:spacing w:line="259" w:lineRule="auto"/>
        <w:ind w:left="864" w:hanging="864"/>
      </w:pPr>
      <w:r>
        <w:t>Filter requests</w:t>
      </w:r>
    </w:p>
    <w:p w:rsidR="00133FE6" w:rsidRPr="00411ACC" w:rsidRDefault="00133FE6" w:rsidP="00133FE6">
      <w:pPr>
        <w:pStyle w:val="ListParagraph"/>
        <w:numPr>
          <w:ilvl w:val="0"/>
          <w:numId w:val="124"/>
        </w:numPr>
        <w:spacing w:after="160" w:line="259" w:lineRule="auto"/>
      </w:pPr>
      <w:r w:rsidRPr="00411ACC">
        <w:t xml:space="preserve">User can </w:t>
      </w:r>
      <w:r>
        <w:t>filter</w:t>
      </w:r>
      <w:r w:rsidRPr="00411ACC">
        <w:t xml:space="preserve"> request by status or date from Request Page.</w:t>
      </w:r>
    </w:p>
    <w:p w:rsidR="00133FE6" w:rsidRDefault="00133FE6" w:rsidP="00133FE6">
      <w:r>
        <w:rPr>
          <w:noProof/>
          <w:lang w:eastAsia="ja-JP"/>
        </w:rPr>
        <w:drawing>
          <wp:inline distT="0" distB="0" distL="0" distR="0" wp14:anchorId="29725AC3" wp14:editId="2310A6DC">
            <wp:extent cx="6434847" cy="6096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34847" cy="609600"/>
                    </a:xfrm>
                    <a:prstGeom prst="rect">
                      <a:avLst/>
                    </a:prstGeom>
                    <a:noFill/>
                    <a:ln>
                      <a:noFill/>
                    </a:ln>
                  </pic:spPr>
                </pic:pic>
              </a:graphicData>
            </a:graphic>
          </wp:inline>
        </w:drawing>
      </w:r>
    </w:p>
    <w:p w:rsidR="00133FE6" w:rsidRDefault="00133FE6" w:rsidP="00133FE6">
      <w:pPr>
        <w:pStyle w:val="Heading4"/>
        <w:numPr>
          <w:ilvl w:val="3"/>
          <w:numId w:val="0"/>
        </w:numPr>
        <w:spacing w:line="259" w:lineRule="auto"/>
        <w:ind w:left="864" w:hanging="864"/>
      </w:pPr>
      <w:r>
        <w:t>Filter Orders</w:t>
      </w:r>
    </w:p>
    <w:p w:rsidR="00133FE6" w:rsidRPr="00411ACC" w:rsidRDefault="00133FE6" w:rsidP="00133FE6">
      <w:pPr>
        <w:pStyle w:val="ListParagraph"/>
        <w:numPr>
          <w:ilvl w:val="0"/>
          <w:numId w:val="123"/>
        </w:numPr>
        <w:spacing w:after="160" w:line="259" w:lineRule="auto"/>
      </w:pPr>
      <w:r w:rsidRPr="00411ACC">
        <w:t>User can search and view information of orders that created. Pressing “Order”</w:t>
      </w:r>
      <w:r>
        <w:t xml:space="preserve"> button on menu bar</w:t>
      </w:r>
      <w:r w:rsidRPr="00411ACC">
        <w:t xml:space="preserve"> will lead </w:t>
      </w:r>
      <w:r>
        <w:t>users</w:t>
      </w:r>
      <w:r w:rsidRPr="00411ACC">
        <w:t xml:space="preserve"> to Orders pages.</w:t>
      </w:r>
    </w:p>
    <w:p w:rsidR="00133FE6" w:rsidRDefault="00133FE6" w:rsidP="00133FE6">
      <w:r>
        <w:rPr>
          <w:noProof/>
          <w:lang w:eastAsia="ja-JP"/>
        </w:rPr>
        <w:lastRenderedPageBreak/>
        <w:drawing>
          <wp:inline distT="0" distB="0" distL="0" distR="0" wp14:anchorId="50DE0C5B" wp14:editId="718CCF01">
            <wp:extent cx="5683250" cy="2245234"/>
            <wp:effectExtent l="190500" t="190500" r="184150" b="1936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4857" cy="2245869"/>
                    </a:xfrm>
                    <a:prstGeom prst="rect">
                      <a:avLst/>
                    </a:prstGeom>
                    <a:ln>
                      <a:noFill/>
                    </a:ln>
                    <a:effectLst>
                      <a:outerShdw blurRad="190500" algn="tl" rotWithShape="0">
                        <a:srgbClr val="000000">
                          <a:alpha val="70000"/>
                        </a:srgbClr>
                      </a:outerShdw>
                    </a:effectLst>
                  </pic:spPr>
                </pic:pic>
              </a:graphicData>
            </a:graphic>
          </wp:inline>
        </w:drawing>
      </w:r>
    </w:p>
    <w:p w:rsidR="00133FE6" w:rsidRPr="00411ACC" w:rsidRDefault="00133FE6" w:rsidP="00133FE6">
      <w:pPr>
        <w:pStyle w:val="ListParagraph"/>
        <w:numPr>
          <w:ilvl w:val="0"/>
          <w:numId w:val="122"/>
        </w:numPr>
        <w:spacing w:after="160" w:line="259" w:lineRule="auto"/>
      </w:pPr>
      <w:r w:rsidRPr="00411ACC">
        <w:t>Press “View” button (</w:t>
      </w:r>
      <w:r>
        <w:rPr>
          <w:noProof/>
          <w:lang w:eastAsia="ja-JP"/>
        </w:rPr>
        <w:drawing>
          <wp:inline distT="0" distB="0" distL="0" distR="0" wp14:anchorId="41EE524C" wp14:editId="6ED80DE4">
            <wp:extent cx="209550" cy="20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9550" cy="209550"/>
                    </a:xfrm>
                    <a:prstGeom prst="rect">
                      <a:avLst/>
                    </a:prstGeom>
                  </pic:spPr>
                </pic:pic>
              </a:graphicData>
            </a:graphic>
          </wp:inline>
        </w:drawing>
      </w:r>
      <w:r w:rsidRPr="00411ACC">
        <w:t>) to view information of each Order. It will appear as following picture:</w:t>
      </w:r>
    </w:p>
    <w:p w:rsidR="00133FE6" w:rsidRDefault="00133FE6" w:rsidP="00133FE6">
      <w:r>
        <w:rPr>
          <w:noProof/>
          <w:lang w:eastAsia="ja-JP"/>
        </w:rPr>
        <w:drawing>
          <wp:inline distT="0" distB="0" distL="0" distR="0" wp14:anchorId="7199CD53" wp14:editId="3466DFC4">
            <wp:extent cx="5835650" cy="14938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852232" cy="1498071"/>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FB7665">
      <w:pPr>
        <w:pStyle w:val="Heading111"/>
        <w:numPr>
          <w:ilvl w:val="0"/>
          <w:numId w:val="0"/>
        </w:numPr>
        <w:ind w:left="720"/>
      </w:pPr>
    </w:p>
    <w:p w:rsidR="00133FE6" w:rsidRDefault="00133FE6" w:rsidP="00FB7665">
      <w:pPr>
        <w:pStyle w:val="Heading11"/>
        <w:numPr>
          <w:ilvl w:val="0"/>
          <w:numId w:val="0"/>
        </w:numPr>
        <w:ind w:left="360"/>
      </w:pPr>
    </w:p>
    <w:p w:rsidR="00133FE6" w:rsidRDefault="00133FE6" w:rsidP="00FB7665">
      <w:pPr>
        <w:pStyle w:val="Heading11"/>
        <w:numPr>
          <w:ilvl w:val="0"/>
          <w:numId w:val="0"/>
        </w:numPr>
        <w:ind w:left="360"/>
      </w:pPr>
    </w:p>
    <w:p w:rsidR="00133FE6" w:rsidRDefault="00133FE6" w:rsidP="00FB7665">
      <w:pPr>
        <w:pStyle w:val="Heading11"/>
        <w:numPr>
          <w:ilvl w:val="0"/>
          <w:numId w:val="0"/>
        </w:numPr>
        <w:ind w:left="360"/>
      </w:pPr>
    </w:p>
    <w:p w:rsidR="00133FE6" w:rsidRDefault="00133FE6" w:rsidP="00FB7665">
      <w:pPr>
        <w:pStyle w:val="Heading111"/>
      </w:pPr>
      <w:bookmarkStart w:id="348" w:name="_Toc342822769"/>
      <w:r>
        <w:t>Admin guide</w:t>
      </w:r>
      <w:bookmarkEnd w:id="348"/>
    </w:p>
    <w:p w:rsidR="00133FE6" w:rsidRPr="00411ACC" w:rsidRDefault="00133FE6" w:rsidP="00133FE6">
      <w:r>
        <w:t>Admin after login will be redirected to Users page. From here, admin can control any account that using this system.</w:t>
      </w:r>
    </w:p>
    <w:p w:rsidR="00133FE6" w:rsidRDefault="00133FE6" w:rsidP="00133FE6">
      <w:pPr>
        <w:pStyle w:val="Heading4"/>
        <w:numPr>
          <w:ilvl w:val="3"/>
          <w:numId w:val="0"/>
        </w:numPr>
        <w:spacing w:line="259" w:lineRule="auto"/>
        <w:ind w:left="864" w:hanging="864"/>
      </w:pPr>
      <w:r>
        <w:t>View and search user</w:t>
      </w:r>
    </w:p>
    <w:p w:rsidR="00133FE6" w:rsidRPr="00411ACC" w:rsidRDefault="00133FE6" w:rsidP="00133FE6">
      <w:pPr>
        <w:pStyle w:val="ListParagraph"/>
        <w:numPr>
          <w:ilvl w:val="0"/>
          <w:numId w:val="122"/>
        </w:numPr>
        <w:spacing w:after="160" w:line="259" w:lineRule="auto"/>
      </w:pPr>
      <w:r w:rsidRPr="00411ACC">
        <w:t>This function can be only used by admin and directly appeared after admin login. There is the table of users and from that admin can manage user.</w:t>
      </w:r>
    </w:p>
    <w:p w:rsidR="00133FE6" w:rsidRDefault="00133FE6" w:rsidP="00133FE6">
      <w:r>
        <w:rPr>
          <w:noProof/>
          <w:lang w:eastAsia="ja-JP"/>
        </w:rPr>
        <w:lastRenderedPageBreak/>
        <w:drawing>
          <wp:inline distT="0" distB="0" distL="0" distR="0" wp14:anchorId="69A32A5B" wp14:editId="339CE231">
            <wp:extent cx="5937250" cy="28309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51753" cy="2837893"/>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ListParagraph"/>
        <w:numPr>
          <w:ilvl w:val="0"/>
          <w:numId w:val="122"/>
        </w:numPr>
        <w:spacing w:after="160" w:line="259" w:lineRule="auto"/>
      </w:pPr>
      <w:r w:rsidRPr="00411ACC">
        <w:t>Admin can search account by user name.</w:t>
      </w:r>
    </w:p>
    <w:p w:rsidR="00133FE6" w:rsidRDefault="00133FE6" w:rsidP="00133FE6">
      <w:pPr>
        <w:pStyle w:val="Heading4"/>
        <w:numPr>
          <w:ilvl w:val="3"/>
          <w:numId w:val="0"/>
        </w:numPr>
        <w:spacing w:line="259" w:lineRule="auto"/>
        <w:ind w:left="864" w:hanging="864"/>
      </w:pPr>
      <w:r>
        <w:t>Toggle disable user</w:t>
      </w:r>
    </w:p>
    <w:p w:rsidR="00133FE6" w:rsidRPr="00794936" w:rsidRDefault="00133FE6" w:rsidP="00133FE6">
      <w:pPr>
        <w:pStyle w:val="ListParagraph"/>
        <w:numPr>
          <w:ilvl w:val="0"/>
          <w:numId w:val="122"/>
        </w:numPr>
        <w:spacing w:after="160" w:line="259" w:lineRule="auto"/>
      </w:pPr>
      <w:r w:rsidRPr="00794936">
        <w:t xml:space="preserve">This function is used for toggle disable user by pressing </w:t>
      </w:r>
      <w:r>
        <w:rPr>
          <w:noProof/>
          <w:lang w:eastAsia="ja-JP"/>
        </w:rPr>
        <w:drawing>
          <wp:inline distT="0" distB="0" distL="0" distR="0" wp14:anchorId="249E3251" wp14:editId="63FD0FF6">
            <wp:extent cx="1571625" cy="314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71625" cy="314325"/>
                    </a:xfrm>
                    <a:prstGeom prst="rect">
                      <a:avLst/>
                    </a:prstGeom>
                  </pic:spPr>
                </pic:pic>
              </a:graphicData>
            </a:graphic>
          </wp:inline>
        </w:drawing>
      </w:r>
      <w:r w:rsidRPr="00794936">
        <w:t xml:space="preserve"> for show all users include users that was disabled or </w:t>
      </w:r>
      <w:r>
        <w:rPr>
          <w:noProof/>
          <w:lang w:eastAsia="ja-JP"/>
        </w:rPr>
        <w:drawing>
          <wp:inline distT="0" distB="0" distL="0" distR="0" wp14:anchorId="7E5A3598" wp14:editId="65C6F144">
            <wp:extent cx="1533525" cy="3143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33525" cy="314325"/>
                    </a:xfrm>
                    <a:prstGeom prst="rect">
                      <a:avLst/>
                    </a:prstGeom>
                  </pic:spPr>
                </pic:pic>
              </a:graphicData>
            </a:graphic>
          </wp:inline>
        </w:drawing>
      </w:r>
      <w:r w:rsidRPr="00794936">
        <w:t>for show active users only.</w:t>
      </w:r>
    </w:p>
    <w:p w:rsidR="00133FE6" w:rsidRPr="00794936" w:rsidRDefault="00133FE6" w:rsidP="00133FE6">
      <w:pPr>
        <w:pStyle w:val="ListParagraph"/>
        <w:numPr>
          <w:ilvl w:val="0"/>
          <w:numId w:val="122"/>
        </w:numPr>
        <w:spacing w:after="160" w:line="259" w:lineRule="auto"/>
      </w:pPr>
      <w:r w:rsidRPr="00794936">
        <w:t>This button will toggle name of it each time admin press it.</w:t>
      </w:r>
    </w:p>
    <w:p w:rsidR="00133FE6" w:rsidRDefault="00133FE6" w:rsidP="00133FE6">
      <w:pPr>
        <w:pStyle w:val="Heading4"/>
        <w:numPr>
          <w:ilvl w:val="3"/>
          <w:numId w:val="0"/>
        </w:numPr>
        <w:spacing w:line="259" w:lineRule="auto"/>
        <w:ind w:left="864" w:hanging="864"/>
      </w:pPr>
      <w:r>
        <w:t>Update role</w:t>
      </w:r>
    </w:p>
    <w:p w:rsidR="00133FE6" w:rsidRPr="00794936" w:rsidRDefault="00133FE6" w:rsidP="00133FE6">
      <w:pPr>
        <w:pStyle w:val="ListParagraph"/>
        <w:numPr>
          <w:ilvl w:val="0"/>
          <w:numId w:val="127"/>
        </w:numPr>
        <w:spacing w:after="160" w:line="259" w:lineRule="auto"/>
      </w:pPr>
      <w:r w:rsidRPr="00794936">
        <w:t xml:space="preserve">Admin can update role for users by pressing </w:t>
      </w:r>
      <w:r>
        <w:rPr>
          <w:noProof/>
          <w:lang w:eastAsia="ja-JP"/>
        </w:rPr>
        <w:drawing>
          <wp:inline distT="0" distB="0" distL="0" distR="0" wp14:anchorId="1C22B0DF" wp14:editId="79E81574">
            <wp:extent cx="447675" cy="2667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7675" cy="266700"/>
                    </a:xfrm>
                    <a:prstGeom prst="rect">
                      <a:avLst/>
                    </a:prstGeom>
                  </pic:spPr>
                </pic:pic>
              </a:graphicData>
            </a:graphic>
          </wp:inline>
        </w:drawing>
      </w:r>
      <w:r w:rsidRPr="00794936">
        <w:t xml:space="preserve"> button. After pressing this button, “Update Role” pop up will appear as the follow picture</w:t>
      </w:r>
    </w:p>
    <w:p w:rsidR="00133FE6" w:rsidRDefault="00133FE6" w:rsidP="00133FE6">
      <w:r>
        <w:rPr>
          <w:noProof/>
          <w:lang w:eastAsia="ja-JP"/>
        </w:rPr>
        <w:drawing>
          <wp:inline distT="0" distB="0" distL="0" distR="0" wp14:anchorId="578BF70E" wp14:editId="2F91ADED">
            <wp:extent cx="5400040" cy="23896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0040" cy="2389633"/>
                    </a:xfrm>
                    <a:prstGeom prst="rect">
                      <a:avLst/>
                    </a:prstGeom>
                  </pic:spPr>
                </pic:pic>
              </a:graphicData>
            </a:graphic>
          </wp:inline>
        </w:drawing>
      </w:r>
      <w:r>
        <w:t xml:space="preserve"> </w:t>
      </w:r>
      <w:proofErr w:type="gramStart"/>
      <w:r>
        <w:t>for</w:t>
      </w:r>
      <w:proofErr w:type="gramEnd"/>
      <w:r>
        <w:t xml:space="preserve"> update staff role or </w:t>
      </w:r>
    </w:p>
    <w:p w:rsidR="00133FE6" w:rsidRDefault="00133FE6" w:rsidP="00133FE6">
      <w:r>
        <w:rPr>
          <w:noProof/>
          <w:lang w:eastAsia="ja-JP"/>
        </w:rPr>
        <w:lastRenderedPageBreak/>
        <w:drawing>
          <wp:inline distT="0" distB="0" distL="0" distR="0" wp14:anchorId="02CA2EC6" wp14:editId="217114F5">
            <wp:extent cx="5400040" cy="201093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010930"/>
                    </a:xfrm>
                    <a:prstGeom prst="rect">
                      <a:avLst/>
                    </a:prstGeom>
                  </pic:spPr>
                </pic:pic>
              </a:graphicData>
            </a:graphic>
          </wp:inline>
        </w:drawing>
      </w:r>
    </w:p>
    <w:p w:rsidR="00133FE6" w:rsidRDefault="00133FE6" w:rsidP="00133FE6">
      <w:proofErr w:type="gramStart"/>
      <w:r>
        <w:t>for</w:t>
      </w:r>
      <w:proofErr w:type="gramEnd"/>
      <w:r>
        <w:t xml:space="preserve"> update customer role and customer name.</w:t>
      </w:r>
    </w:p>
    <w:p w:rsidR="00133FE6" w:rsidRDefault="00133FE6" w:rsidP="00133FE6">
      <w:pPr>
        <w:pStyle w:val="ListParagraph"/>
        <w:numPr>
          <w:ilvl w:val="0"/>
          <w:numId w:val="126"/>
        </w:numPr>
        <w:spacing w:after="160" w:line="259" w:lineRule="auto"/>
      </w:pPr>
      <w:r>
        <w:t>Admin</w:t>
      </w:r>
      <w:r w:rsidRPr="00794936">
        <w:t xml:space="preserve"> can switch that by pressing Customer or Staff ratio.</w:t>
      </w:r>
    </w:p>
    <w:p w:rsidR="00133FE6" w:rsidRDefault="00133FE6" w:rsidP="00133FE6">
      <w:pPr>
        <w:pStyle w:val="Heading4"/>
        <w:numPr>
          <w:ilvl w:val="3"/>
          <w:numId w:val="0"/>
        </w:numPr>
        <w:spacing w:line="259" w:lineRule="auto"/>
        <w:ind w:left="864" w:hanging="864"/>
      </w:pPr>
      <w:r>
        <w:t>Disable/Enable user</w:t>
      </w:r>
    </w:p>
    <w:p w:rsidR="00133FE6" w:rsidRPr="00E673BD" w:rsidRDefault="00133FE6" w:rsidP="00133FE6">
      <w:pPr>
        <w:pStyle w:val="ListParagraph"/>
        <w:numPr>
          <w:ilvl w:val="0"/>
          <w:numId w:val="126"/>
        </w:numPr>
        <w:spacing w:after="160" w:line="259" w:lineRule="auto"/>
      </w:pPr>
      <w:r w:rsidRPr="00E673BD">
        <w:t xml:space="preserve">Admin can disable activated user by pressing </w:t>
      </w:r>
      <w:r>
        <w:rPr>
          <w:noProof/>
          <w:lang w:eastAsia="ja-JP"/>
        </w:rPr>
        <w:drawing>
          <wp:inline distT="0" distB="0" distL="0" distR="0" wp14:anchorId="0A3DC93C" wp14:editId="7F5DBF2F">
            <wp:extent cx="428625" cy="238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28625" cy="238125"/>
                    </a:xfrm>
                    <a:prstGeom prst="rect">
                      <a:avLst/>
                    </a:prstGeom>
                  </pic:spPr>
                </pic:pic>
              </a:graphicData>
            </a:graphic>
          </wp:inline>
        </w:drawing>
      </w:r>
      <w:r w:rsidRPr="00E673BD">
        <w:t xml:space="preserve"> button. A dialog will appear to ask admin’s confirmation for disable user.</w:t>
      </w:r>
    </w:p>
    <w:p w:rsidR="00133FE6" w:rsidRPr="00E673BD" w:rsidRDefault="00133FE6" w:rsidP="00133FE6">
      <w:pPr>
        <w:pStyle w:val="ListParagraph"/>
        <w:numPr>
          <w:ilvl w:val="0"/>
          <w:numId w:val="126"/>
        </w:numPr>
        <w:spacing w:after="160" w:line="259" w:lineRule="auto"/>
      </w:pPr>
      <w:r w:rsidRPr="00E673BD">
        <w:t xml:space="preserve">Admin also can enable deactivated user by pressing </w:t>
      </w:r>
      <w:r>
        <w:rPr>
          <w:noProof/>
          <w:lang w:eastAsia="ja-JP"/>
        </w:rPr>
        <w:drawing>
          <wp:inline distT="0" distB="0" distL="0" distR="0" wp14:anchorId="4A7C7DB6" wp14:editId="24EF90E7">
            <wp:extent cx="447675" cy="21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7675" cy="219075"/>
                    </a:xfrm>
                    <a:prstGeom prst="rect">
                      <a:avLst/>
                    </a:prstGeom>
                  </pic:spPr>
                </pic:pic>
              </a:graphicData>
            </a:graphic>
          </wp:inline>
        </w:drawing>
      </w:r>
      <w:r w:rsidRPr="00E673BD">
        <w:t xml:space="preserve"> button. A dialog will appear to ask admin’s confirmation for enable user.</w:t>
      </w:r>
    </w:p>
    <w:p w:rsidR="00133FE6" w:rsidRDefault="00133FE6" w:rsidP="00133FE6">
      <w:pPr>
        <w:pStyle w:val="Heading4"/>
        <w:numPr>
          <w:ilvl w:val="3"/>
          <w:numId w:val="0"/>
        </w:numPr>
        <w:spacing w:line="259" w:lineRule="auto"/>
        <w:ind w:left="864" w:hanging="864"/>
      </w:pPr>
      <w:r>
        <w:t>Reset password</w:t>
      </w:r>
    </w:p>
    <w:p w:rsidR="00133FE6" w:rsidRDefault="00133FE6" w:rsidP="00133FE6">
      <w:pPr>
        <w:pStyle w:val="ListParagraph"/>
        <w:numPr>
          <w:ilvl w:val="0"/>
          <w:numId w:val="128"/>
        </w:numPr>
        <w:spacing w:after="160" w:line="259" w:lineRule="auto"/>
      </w:pPr>
      <w:r w:rsidRPr="00E673BD">
        <w:t xml:space="preserve">Admin can reset user password by pressing </w:t>
      </w:r>
      <w:r>
        <w:rPr>
          <w:noProof/>
          <w:lang w:eastAsia="ja-JP"/>
        </w:rPr>
        <w:drawing>
          <wp:inline distT="0" distB="0" distL="0" distR="0" wp14:anchorId="1596A2F8" wp14:editId="4EF6CEA6">
            <wp:extent cx="457200" cy="238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57200" cy="238125"/>
                    </a:xfrm>
                    <a:prstGeom prst="rect">
                      <a:avLst/>
                    </a:prstGeom>
                  </pic:spPr>
                </pic:pic>
              </a:graphicData>
            </a:graphic>
          </wp:inline>
        </w:drawing>
      </w:r>
      <w:r w:rsidRPr="00E673BD">
        <w:t xml:space="preserve"> button. A dialog will appear to ask admin’s confirmation for reset password of this user.</w:t>
      </w:r>
    </w:p>
    <w:p w:rsidR="00133FE6" w:rsidRDefault="00133FE6" w:rsidP="00FB7665">
      <w:pPr>
        <w:spacing w:after="160" w:line="259" w:lineRule="auto"/>
      </w:pPr>
    </w:p>
    <w:p w:rsidR="00133FE6" w:rsidRDefault="00133FE6" w:rsidP="00FB7665">
      <w:pPr>
        <w:spacing w:after="160" w:line="259" w:lineRule="auto"/>
      </w:pPr>
    </w:p>
    <w:p w:rsidR="00133FE6" w:rsidRPr="00E673BD" w:rsidRDefault="00133FE6" w:rsidP="00FB7665">
      <w:pPr>
        <w:spacing w:after="160" w:line="259" w:lineRule="auto"/>
      </w:pPr>
    </w:p>
    <w:p w:rsidR="00133FE6" w:rsidRDefault="00133FE6">
      <w:pPr>
        <w:spacing w:after="0" w:line="240" w:lineRule="auto"/>
        <w:rPr>
          <w:rFonts w:asciiTheme="majorHAnsi" w:eastAsiaTheme="majorEastAsia" w:hAnsiTheme="majorHAnsi" w:cstheme="majorBidi"/>
          <w:color w:val="4F81BD" w:themeColor="accent1"/>
          <w:sz w:val="28"/>
        </w:rPr>
      </w:pPr>
      <w:r>
        <w:br w:type="page"/>
      </w:r>
    </w:p>
    <w:p w:rsidR="00133FE6" w:rsidRDefault="00133FE6" w:rsidP="00FB7665">
      <w:pPr>
        <w:pStyle w:val="Heading111"/>
      </w:pPr>
      <w:bookmarkStart w:id="349" w:name="_Toc342822770"/>
      <w:r>
        <w:lastRenderedPageBreak/>
        <w:t>Staff guide</w:t>
      </w:r>
      <w:bookmarkEnd w:id="349"/>
    </w:p>
    <w:p w:rsidR="00133FE6" w:rsidRDefault="00133FE6" w:rsidP="00133FE6">
      <w:pPr>
        <w:pStyle w:val="Heading4"/>
        <w:numPr>
          <w:ilvl w:val="3"/>
          <w:numId w:val="0"/>
        </w:numPr>
        <w:spacing w:line="259" w:lineRule="auto"/>
        <w:ind w:left="864" w:hanging="864"/>
      </w:pPr>
      <w:r>
        <w:t>Dashboard</w:t>
      </w:r>
    </w:p>
    <w:p w:rsidR="00133FE6" w:rsidRPr="008472A7" w:rsidRDefault="00133FE6" w:rsidP="00133FE6">
      <w:pPr>
        <w:pStyle w:val="ListParagraph"/>
        <w:numPr>
          <w:ilvl w:val="0"/>
          <w:numId w:val="128"/>
        </w:numPr>
        <w:spacing w:after="160" w:line="259" w:lineRule="auto"/>
      </w:pPr>
      <w:r w:rsidRPr="008472A7">
        <w:t xml:space="preserve">After login, office staff will be redirected to dashboard, where they can quick search requests or orders by pressing </w:t>
      </w:r>
      <w:r>
        <w:rPr>
          <w:noProof/>
          <w:lang w:eastAsia="ja-JP"/>
        </w:rPr>
        <w:drawing>
          <wp:inline distT="0" distB="0" distL="0" distR="0" wp14:anchorId="6D6285E0" wp14:editId="77B6DED4">
            <wp:extent cx="6477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47700" cy="304800"/>
                    </a:xfrm>
                    <a:prstGeom prst="rect">
                      <a:avLst/>
                    </a:prstGeom>
                  </pic:spPr>
                </pic:pic>
              </a:graphicData>
            </a:graphic>
          </wp:inline>
        </w:drawing>
      </w:r>
      <w:r w:rsidRPr="008472A7">
        <w:t xml:space="preserve"> button next each status name.</w:t>
      </w:r>
    </w:p>
    <w:p w:rsidR="00133FE6" w:rsidRPr="008472A7" w:rsidRDefault="00133FE6" w:rsidP="00133FE6">
      <w:pPr>
        <w:pStyle w:val="ListParagraph"/>
        <w:numPr>
          <w:ilvl w:val="0"/>
          <w:numId w:val="128"/>
        </w:numPr>
        <w:spacing w:after="160" w:line="259" w:lineRule="auto"/>
      </w:pPr>
      <w:r w:rsidRPr="008472A7">
        <w:t>Here’s the dashboard page.</w:t>
      </w:r>
    </w:p>
    <w:p w:rsidR="00133FE6" w:rsidRDefault="00133FE6" w:rsidP="00133FE6">
      <w:r>
        <w:rPr>
          <w:noProof/>
          <w:lang w:eastAsia="ja-JP"/>
        </w:rPr>
        <w:drawing>
          <wp:inline distT="0" distB="0" distL="0" distR="0" wp14:anchorId="3D8F5FFB" wp14:editId="4061E87D">
            <wp:extent cx="5695950" cy="2639853"/>
            <wp:effectExtent l="190500" t="190500" r="190500" b="1987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97430" cy="2640539"/>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Heading4"/>
        <w:numPr>
          <w:ilvl w:val="3"/>
          <w:numId w:val="0"/>
        </w:numPr>
        <w:spacing w:line="259" w:lineRule="auto"/>
        <w:ind w:left="864" w:hanging="864"/>
      </w:pPr>
      <w:r>
        <w:t>Request</w:t>
      </w:r>
    </w:p>
    <w:p w:rsidR="00133FE6" w:rsidRPr="008472A7" w:rsidRDefault="00133FE6" w:rsidP="00133FE6">
      <w:pPr>
        <w:pStyle w:val="ListParagraph"/>
        <w:numPr>
          <w:ilvl w:val="0"/>
          <w:numId w:val="129"/>
        </w:numPr>
        <w:spacing w:after="160" w:line="259" w:lineRule="auto"/>
      </w:pPr>
      <w:r w:rsidRPr="008472A7">
        <w:t>Users will be redirected to Requests page after pressing Request menu bar.</w:t>
      </w:r>
    </w:p>
    <w:p w:rsidR="00133FE6" w:rsidRPr="008472A7" w:rsidRDefault="00133FE6" w:rsidP="00133FE6">
      <w:pPr>
        <w:pStyle w:val="ListParagraph"/>
        <w:numPr>
          <w:ilvl w:val="0"/>
          <w:numId w:val="129"/>
        </w:numPr>
        <w:spacing w:after="160" w:line="259" w:lineRule="auto"/>
      </w:pPr>
      <w:r w:rsidRPr="008472A7">
        <w:t>Here is the main page of request:</w:t>
      </w:r>
    </w:p>
    <w:p w:rsidR="00133FE6" w:rsidRPr="00011FC9" w:rsidRDefault="00133FE6" w:rsidP="00133FE6">
      <w:r>
        <w:rPr>
          <w:noProof/>
          <w:lang w:eastAsia="ja-JP"/>
        </w:rPr>
        <w:drawing>
          <wp:inline distT="0" distB="0" distL="0" distR="0" wp14:anchorId="0720E81E" wp14:editId="14757F2C">
            <wp:extent cx="5095875" cy="3170767"/>
            <wp:effectExtent l="190500" t="190500" r="180975" b="1822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114277" cy="3182217"/>
                    </a:xfrm>
                    <a:prstGeom prst="rect">
                      <a:avLst/>
                    </a:prstGeom>
                    <a:ln>
                      <a:noFill/>
                    </a:ln>
                    <a:effectLst>
                      <a:outerShdw blurRad="190500" algn="tl" rotWithShape="0">
                        <a:srgbClr val="000000">
                          <a:alpha val="70000"/>
                        </a:srgbClr>
                      </a:outerShdw>
                    </a:effectLst>
                  </pic:spPr>
                </pic:pic>
              </a:graphicData>
            </a:graphic>
          </wp:inline>
        </w:drawing>
      </w:r>
    </w:p>
    <w:p w:rsidR="00133FE6" w:rsidRPr="00011FC9" w:rsidRDefault="00133FE6" w:rsidP="00133FE6">
      <w:pPr>
        <w:pStyle w:val="Heading5"/>
        <w:numPr>
          <w:ilvl w:val="4"/>
          <w:numId w:val="0"/>
        </w:numPr>
        <w:spacing w:line="259" w:lineRule="auto"/>
        <w:ind w:left="1008" w:hanging="1008"/>
        <w:rPr>
          <w:sz w:val="24"/>
        </w:rPr>
      </w:pPr>
      <w:r w:rsidRPr="00011FC9">
        <w:rPr>
          <w:sz w:val="24"/>
        </w:rPr>
        <w:lastRenderedPageBreak/>
        <w:t>View and search</w:t>
      </w:r>
    </w:p>
    <w:p w:rsidR="00133FE6" w:rsidRPr="008472A7" w:rsidRDefault="00133FE6" w:rsidP="00133FE6">
      <w:pPr>
        <w:pStyle w:val="ListParagraph"/>
        <w:numPr>
          <w:ilvl w:val="0"/>
          <w:numId w:val="130"/>
        </w:numPr>
        <w:spacing w:after="160" w:line="259" w:lineRule="auto"/>
      </w:pPr>
      <w:r>
        <w:t>Staff</w:t>
      </w:r>
      <w:r w:rsidRPr="008472A7">
        <w:t xml:space="preserve"> can view detail of each request by pressing </w:t>
      </w:r>
      <w:r>
        <w:rPr>
          <w:noProof/>
          <w:lang w:eastAsia="ja-JP"/>
        </w:rPr>
        <w:drawing>
          <wp:inline distT="0" distB="0" distL="0" distR="0" wp14:anchorId="7A9C7E44" wp14:editId="60A4FB40">
            <wp:extent cx="200025" cy="200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0025" cy="200025"/>
                    </a:xfrm>
                    <a:prstGeom prst="rect">
                      <a:avLst/>
                    </a:prstGeom>
                  </pic:spPr>
                </pic:pic>
              </a:graphicData>
            </a:graphic>
          </wp:inline>
        </w:drawing>
      </w:r>
      <w:r w:rsidRPr="008472A7">
        <w:t xml:space="preserve"> or search requests by status or requested date filter same as customer.</w:t>
      </w:r>
    </w:p>
    <w:p w:rsidR="00133FE6" w:rsidRPr="008472A7" w:rsidRDefault="00133FE6" w:rsidP="00133FE6">
      <w:pPr>
        <w:pStyle w:val="ListParagraph"/>
        <w:numPr>
          <w:ilvl w:val="0"/>
          <w:numId w:val="130"/>
        </w:numPr>
        <w:spacing w:after="160" w:line="259" w:lineRule="auto"/>
      </w:pPr>
      <w:r w:rsidRPr="008472A7">
        <w:t xml:space="preserve">Here is sample screen of request detail after pressing </w:t>
      </w:r>
      <w:r>
        <w:rPr>
          <w:noProof/>
          <w:lang w:eastAsia="ja-JP"/>
        </w:rPr>
        <w:drawing>
          <wp:inline distT="0" distB="0" distL="0" distR="0" wp14:anchorId="3447AC87" wp14:editId="3CB28E8F">
            <wp:extent cx="20002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0025" cy="200025"/>
                    </a:xfrm>
                    <a:prstGeom prst="rect">
                      <a:avLst/>
                    </a:prstGeom>
                  </pic:spPr>
                </pic:pic>
              </a:graphicData>
            </a:graphic>
          </wp:inline>
        </w:drawing>
      </w:r>
      <w:r w:rsidRPr="008472A7">
        <w:t xml:space="preserve"> button:</w:t>
      </w:r>
    </w:p>
    <w:p w:rsidR="00133FE6" w:rsidRDefault="00133FE6" w:rsidP="00133FE6">
      <w:r>
        <w:rPr>
          <w:noProof/>
          <w:lang w:eastAsia="ja-JP"/>
        </w:rPr>
        <w:drawing>
          <wp:inline distT="0" distB="0" distL="0" distR="0" wp14:anchorId="2913E3C9" wp14:editId="7B1655B5">
            <wp:extent cx="5930900" cy="2719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30202" cy="2719275"/>
                    </a:xfrm>
                    <a:prstGeom prst="rect">
                      <a:avLst/>
                    </a:prstGeom>
                    <a:ln>
                      <a:noFill/>
                    </a:ln>
                    <a:effectLst>
                      <a:outerShdw blurRad="190500" algn="tl" rotWithShape="0">
                        <a:srgbClr val="000000">
                          <a:alpha val="70000"/>
                        </a:srgbClr>
                      </a:outerShdw>
                    </a:effectLst>
                  </pic:spPr>
                </pic:pic>
              </a:graphicData>
            </a:graphic>
          </wp:inline>
        </w:drawing>
      </w:r>
    </w:p>
    <w:p w:rsidR="00133FE6" w:rsidRPr="008472A7" w:rsidRDefault="00133FE6" w:rsidP="00133FE6">
      <w:pPr>
        <w:pStyle w:val="ListParagraph"/>
        <w:numPr>
          <w:ilvl w:val="0"/>
          <w:numId w:val="131"/>
        </w:numPr>
        <w:spacing w:after="160" w:line="259" w:lineRule="auto"/>
      </w:pPr>
      <w:r w:rsidRPr="008472A7">
        <w:t xml:space="preserve">Press </w:t>
      </w:r>
      <w:r>
        <w:rPr>
          <w:noProof/>
          <w:lang w:eastAsia="ja-JP"/>
        </w:rPr>
        <w:drawing>
          <wp:inline distT="0" distB="0" distL="0" distR="0" wp14:anchorId="22E2E9BB" wp14:editId="762D70D7">
            <wp:extent cx="1533525" cy="33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533525" cy="333375"/>
                    </a:xfrm>
                    <a:prstGeom prst="rect">
                      <a:avLst/>
                    </a:prstGeom>
                  </pic:spPr>
                </pic:pic>
              </a:graphicData>
            </a:graphic>
          </wp:inline>
        </w:drawing>
      </w:r>
      <w:r w:rsidRPr="008472A7">
        <w:t xml:space="preserve"> will bring </w:t>
      </w:r>
      <w:r>
        <w:t>users</w:t>
      </w:r>
      <w:r w:rsidRPr="008472A7">
        <w:t xml:space="preserve"> back to request main page.</w:t>
      </w:r>
    </w:p>
    <w:p w:rsidR="00133FE6" w:rsidRDefault="00133FE6" w:rsidP="00133FE6">
      <w:pPr>
        <w:pStyle w:val="ListParagraph"/>
        <w:numPr>
          <w:ilvl w:val="0"/>
          <w:numId w:val="131"/>
        </w:numPr>
        <w:spacing w:after="160" w:line="259" w:lineRule="auto"/>
      </w:pPr>
      <w:r w:rsidRPr="008472A7">
        <w:t>Click on each Order will show which items follows it.</w:t>
      </w:r>
    </w:p>
    <w:p w:rsidR="00133FE6" w:rsidRDefault="00133FE6" w:rsidP="00133FE6">
      <w:pPr>
        <w:pStyle w:val="Heading5"/>
        <w:numPr>
          <w:ilvl w:val="4"/>
          <w:numId w:val="0"/>
        </w:numPr>
        <w:spacing w:line="259" w:lineRule="auto"/>
        <w:ind w:left="1008" w:hanging="1008"/>
        <w:rPr>
          <w:sz w:val="24"/>
        </w:rPr>
      </w:pPr>
      <w:r w:rsidRPr="009412FD">
        <w:rPr>
          <w:sz w:val="24"/>
        </w:rPr>
        <w:t>Add new Request</w:t>
      </w:r>
    </w:p>
    <w:p w:rsidR="00133FE6" w:rsidRPr="00320758" w:rsidRDefault="00133FE6" w:rsidP="00133FE6">
      <w:pPr>
        <w:pStyle w:val="ListParagraph"/>
        <w:numPr>
          <w:ilvl w:val="0"/>
          <w:numId w:val="119"/>
        </w:numPr>
        <w:spacing w:after="160" w:line="259" w:lineRule="auto"/>
      </w:pPr>
      <w:r w:rsidRPr="00320758">
        <w:t xml:space="preserve">Click on “Add” button on the left-top corner above request table. </w:t>
      </w:r>
      <w:r>
        <w:rPr>
          <w:noProof/>
          <w:lang w:eastAsia="ja-JP"/>
        </w:rPr>
        <w:drawing>
          <wp:inline distT="0" distB="0" distL="0" distR="0" wp14:anchorId="484ED401" wp14:editId="1327F36C">
            <wp:extent cx="714375" cy="4000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14375" cy="400050"/>
                    </a:xfrm>
                    <a:prstGeom prst="rect">
                      <a:avLst/>
                    </a:prstGeom>
                  </pic:spPr>
                </pic:pic>
              </a:graphicData>
            </a:graphic>
          </wp:inline>
        </w:drawing>
      </w:r>
    </w:p>
    <w:p w:rsidR="00133FE6" w:rsidRPr="00320758" w:rsidRDefault="00133FE6" w:rsidP="00133FE6">
      <w:pPr>
        <w:pStyle w:val="ListParagraph"/>
        <w:numPr>
          <w:ilvl w:val="0"/>
          <w:numId w:val="119"/>
        </w:numPr>
        <w:spacing w:after="160" w:line="259" w:lineRule="auto"/>
      </w:pPr>
      <w:r w:rsidRPr="00320758">
        <w:t>“Create new request” popup appears.</w:t>
      </w:r>
    </w:p>
    <w:p w:rsidR="00133FE6" w:rsidRDefault="00133FE6" w:rsidP="00133FE6"/>
    <w:p w:rsidR="00133FE6" w:rsidRDefault="00133FE6" w:rsidP="00133FE6">
      <w:r>
        <w:rPr>
          <w:noProof/>
          <w:lang w:eastAsia="ja-JP"/>
        </w:rPr>
        <w:lastRenderedPageBreak/>
        <w:drawing>
          <wp:inline distT="0" distB="0" distL="0" distR="0" wp14:anchorId="7EB22D87" wp14:editId="14899632">
            <wp:extent cx="5400040" cy="5005557"/>
            <wp:effectExtent l="190500" t="190500" r="181610" b="1955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5005557"/>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ListParagraph"/>
        <w:numPr>
          <w:ilvl w:val="0"/>
          <w:numId w:val="120"/>
        </w:numPr>
        <w:spacing w:after="160" w:line="259" w:lineRule="auto"/>
      </w:pPr>
      <w:r w:rsidRPr="00B03304">
        <w:t xml:space="preserve">Users can view item’s information of each order by </w:t>
      </w:r>
      <w:r>
        <w:t>click on order.</w:t>
      </w:r>
    </w:p>
    <w:p w:rsidR="00133FE6" w:rsidRDefault="00133FE6" w:rsidP="00133FE6">
      <w:pPr>
        <w:pStyle w:val="ListParagraph"/>
        <w:numPr>
          <w:ilvl w:val="0"/>
          <w:numId w:val="120"/>
        </w:numPr>
        <w:spacing w:after="160" w:line="259" w:lineRule="auto"/>
      </w:pPr>
      <w:r w:rsidRPr="00B03304">
        <w:t>If users want to add more Orders, they can press “Add new Order” button then “Add order” pop up will appears.</w:t>
      </w:r>
    </w:p>
    <w:p w:rsidR="00133FE6" w:rsidRPr="00B03304" w:rsidRDefault="00133FE6" w:rsidP="00133FE6">
      <w:pPr>
        <w:pStyle w:val="ListParagraph"/>
      </w:pPr>
      <w:r>
        <w:rPr>
          <w:noProof/>
          <w:lang w:eastAsia="ja-JP"/>
        </w:rPr>
        <w:lastRenderedPageBreak/>
        <w:drawing>
          <wp:inline distT="0" distB="0" distL="0" distR="0" wp14:anchorId="7D53C345" wp14:editId="1177165F">
            <wp:extent cx="5400040" cy="5010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5010785"/>
                    </a:xfrm>
                    <a:prstGeom prst="rect">
                      <a:avLst/>
                    </a:prstGeom>
                  </pic:spPr>
                </pic:pic>
              </a:graphicData>
            </a:graphic>
          </wp:inline>
        </w:drawing>
      </w:r>
    </w:p>
    <w:p w:rsidR="00133FE6" w:rsidRDefault="00133FE6" w:rsidP="00133FE6">
      <w:pPr>
        <w:pStyle w:val="ListParagraph"/>
        <w:numPr>
          <w:ilvl w:val="0"/>
          <w:numId w:val="120"/>
        </w:numPr>
        <w:spacing w:after="160" w:line="259" w:lineRule="auto"/>
      </w:pPr>
      <w:r w:rsidRPr="00B03304">
        <w:t>After create new Order success, new Order will be add to Request and show at Add Order to Request Screen. Then user can add new Items for it by pressing “Add Item” icon (</w:t>
      </w:r>
      <w:r>
        <w:rPr>
          <w:noProof/>
          <w:lang w:eastAsia="ja-JP"/>
        </w:rPr>
        <w:drawing>
          <wp:inline distT="0" distB="0" distL="0" distR="0" wp14:anchorId="20A1E7FF" wp14:editId="7E4DDEED">
            <wp:extent cx="257175" cy="219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57175" cy="219075"/>
                    </a:xfrm>
                    <a:prstGeom prst="rect">
                      <a:avLst/>
                    </a:prstGeom>
                  </pic:spPr>
                </pic:pic>
              </a:graphicData>
            </a:graphic>
          </wp:inline>
        </w:drawing>
      </w:r>
      <w:r>
        <w:t>).</w:t>
      </w:r>
    </w:p>
    <w:p w:rsidR="00133FE6" w:rsidRPr="00B03304" w:rsidRDefault="00133FE6" w:rsidP="00133FE6">
      <w:pPr>
        <w:pStyle w:val="ListParagraph"/>
        <w:numPr>
          <w:ilvl w:val="0"/>
          <w:numId w:val="120"/>
        </w:numPr>
        <w:spacing w:after="160" w:line="259" w:lineRule="auto"/>
      </w:pPr>
      <w:r w:rsidRPr="00B03304">
        <w:t xml:space="preserve"> “Create new Item” pop up will appear with interface like the picture below</w:t>
      </w:r>
    </w:p>
    <w:p w:rsidR="00133FE6" w:rsidRDefault="00133FE6" w:rsidP="00133FE6">
      <w:r>
        <w:rPr>
          <w:noProof/>
          <w:lang w:eastAsia="ja-JP"/>
        </w:rPr>
        <w:lastRenderedPageBreak/>
        <w:drawing>
          <wp:inline distT="0" distB="0" distL="0" distR="0" wp14:anchorId="0C6E1A45" wp14:editId="76F27964">
            <wp:extent cx="5400040" cy="4680613"/>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4680613"/>
                    </a:xfrm>
                    <a:prstGeom prst="rect">
                      <a:avLst/>
                    </a:prstGeom>
                  </pic:spPr>
                </pic:pic>
              </a:graphicData>
            </a:graphic>
          </wp:inline>
        </w:drawing>
      </w:r>
    </w:p>
    <w:p w:rsidR="00133FE6" w:rsidRPr="00B72241" w:rsidRDefault="00133FE6" w:rsidP="00133FE6">
      <w:pPr>
        <w:pStyle w:val="ListParagraph"/>
        <w:numPr>
          <w:ilvl w:val="0"/>
          <w:numId w:val="125"/>
        </w:numPr>
        <w:spacing w:after="160" w:line="259" w:lineRule="auto"/>
      </w:pPr>
      <w:r w:rsidRPr="00411ACC">
        <w:t>Finally, press submit request. New request have been sent to server.</w:t>
      </w:r>
    </w:p>
    <w:p w:rsidR="00133FE6" w:rsidRDefault="00133FE6" w:rsidP="00133FE6">
      <w:pPr>
        <w:pStyle w:val="Heading5"/>
        <w:numPr>
          <w:ilvl w:val="4"/>
          <w:numId w:val="0"/>
        </w:numPr>
        <w:spacing w:line="259" w:lineRule="auto"/>
        <w:ind w:left="1008" w:hanging="1008"/>
        <w:rPr>
          <w:sz w:val="24"/>
        </w:rPr>
      </w:pPr>
      <w:r w:rsidRPr="00FA6A48">
        <w:rPr>
          <w:sz w:val="24"/>
        </w:rPr>
        <w:t>Approve Request</w:t>
      </w:r>
    </w:p>
    <w:p w:rsidR="00133FE6" w:rsidRPr="008E68F8" w:rsidRDefault="00133FE6" w:rsidP="00133FE6">
      <w:pPr>
        <w:pStyle w:val="ListParagraph"/>
        <w:numPr>
          <w:ilvl w:val="0"/>
          <w:numId w:val="125"/>
        </w:numPr>
        <w:spacing w:after="160" w:line="259" w:lineRule="auto"/>
        <w:rPr>
          <w:noProof/>
        </w:rPr>
      </w:pPr>
      <w:r w:rsidRPr="008E68F8">
        <w:t xml:space="preserve">From request list screen, with request that have “new” status, users will see the icon </w:t>
      </w:r>
      <w:r w:rsidRPr="008E68F8">
        <w:rPr>
          <w:noProof/>
        </w:rPr>
        <w:t xml:space="preserve">next to status named “New” : </w:t>
      </w:r>
      <w:r>
        <w:rPr>
          <w:noProof/>
          <w:lang w:eastAsia="ja-JP"/>
        </w:rPr>
        <w:drawing>
          <wp:inline distT="0" distB="0" distL="0" distR="0" wp14:anchorId="4F27F799" wp14:editId="4B52959A">
            <wp:extent cx="561975" cy="219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975" cy="219075"/>
                    </a:xfrm>
                    <a:prstGeom prst="rect">
                      <a:avLst/>
                    </a:prstGeom>
                  </pic:spPr>
                </pic:pic>
              </a:graphicData>
            </a:graphic>
          </wp:inline>
        </w:drawing>
      </w:r>
      <w:r w:rsidRPr="008E68F8">
        <w:rPr>
          <w:noProof/>
        </w:rPr>
        <w:t xml:space="preserve"> Click on it. Approve request screen will appear as follow screen.</w:t>
      </w:r>
    </w:p>
    <w:p w:rsidR="00133FE6" w:rsidRDefault="00133FE6" w:rsidP="00133FE6">
      <w:r>
        <w:rPr>
          <w:noProof/>
          <w:lang w:eastAsia="ja-JP"/>
        </w:rPr>
        <w:drawing>
          <wp:inline distT="0" distB="0" distL="0" distR="0" wp14:anchorId="3A4219CD" wp14:editId="14E493AF">
            <wp:extent cx="6061226" cy="2781300"/>
            <wp:effectExtent l="190500" t="190500" r="187325" b="1905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064660" cy="2782876"/>
                    </a:xfrm>
                    <a:prstGeom prst="rect">
                      <a:avLst/>
                    </a:prstGeom>
                    <a:ln>
                      <a:noFill/>
                    </a:ln>
                    <a:effectLst>
                      <a:outerShdw blurRad="190500" algn="tl" rotWithShape="0">
                        <a:srgbClr val="000000">
                          <a:alpha val="70000"/>
                        </a:srgbClr>
                      </a:outerShdw>
                    </a:effectLst>
                  </pic:spPr>
                </pic:pic>
              </a:graphicData>
            </a:graphic>
          </wp:inline>
        </w:drawing>
      </w:r>
    </w:p>
    <w:p w:rsidR="00133FE6" w:rsidRPr="008E68F8" w:rsidRDefault="00133FE6" w:rsidP="00133FE6">
      <w:pPr>
        <w:pStyle w:val="ListParagraph"/>
        <w:numPr>
          <w:ilvl w:val="0"/>
          <w:numId w:val="125"/>
        </w:numPr>
        <w:spacing w:after="160" w:line="259" w:lineRule="auto"/>
      </w:pPr>
      <w:r w:rsidRPr="008E68F8">
        <w:lastRenderedPageBreak/>
        <w:t xml:space="preserve">Set due date and set fee for request, then click </w:t>
      </w:r>
      <w:r>
        <w:rPr>
          <w:noProof/>
          <w:lang w:eastAsia="ja-JP"/>
        </w:rPr>
        <w:drawing>
          <wp:inline distT="0" distB="0" distL="0" distR="0" wp14:anchorId="20025B9F" wp14:editId="15819B56">
            <wp:extent cx="266700" cy="276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6700" cy="276225"/>
                    </a:xfrm>
                    <a:prstGeom prst="rect">
                      <a:avLst/>
                    </a:prstGeom>
                  </pic:spPr>
                </pic:pic>
              </a:graphicData>
            </a:graphic>
          </wp:inline>
        </w:drawing>
      </w:r>
      <w:r w:rsidRPr="008E68F8">
        <w:t xml:space="preserve"> for approve request or press </w:t>
      </w:r>
      <w:r>
        <w:rPr>
          <w:noProof/>
          <w:lang w:eastAsia="ja-JP"/>
        </w:rPr>
        <w:drawing>
          <wp:inline distT="0" distB="0" distL="0" distR="0" wp14:anchorId="2830EB0A" wp14:editId="77B5AC55">
            <wp:extent cx="209550" cy="257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9550" cy="257175"/>
                    </a:xfrm>
                    <a:prstGeom prst="rect">
                      <a:avLst/>
                    </a:prstGeom>
                  </pic:spPr>
                </pic:pic>
              </a:graphicData>
            </a:graphic>
          </wp:inline>
        </w:drawing>
      </w:r>
      <w:r w:rsidRPr="008E68F8">
        <w:t xml:space="preserve"> for reject this order.</w:t>
      </w:r>
    </w:p>
    <w:p w:rsidR="00133FE6" w:rsidRPr="008E68F8" w:rsidRDefault="00133FE6" w:rsidP="00133FE6">
      <w:pPr>
        <w:pStyle w:val="ListParagraph"/>
        <w:numPr>
          <w:ilvl w:val="0"/>
          <w:numId w:val="125"/>
        </w:numPr>
        <w:spacing w:after="160" w:line="259" w:lineRule="auto"/>
      </w:pPr>
      <w:r w:rsidRPr="008E68F8">
        <w:t>If users want to reject the whole request, they can press</w:t>
      </w:r>
      <w:r>
        <w:rPr>
          <w:noProof/>
          <w:lang w:eastAsia="ja-JP"/>
        </w:rPr>
        <w:drawing>
          <wp:inline distT="0" distB="0" distL="0" distR="0" wp14:anchorId="0FA12095" wp14:editId="336BB697">
            <wp:extent cx="1323975" cy="352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23975" cy="352425"/>
                    </a:xfrm>
                    <a:prstGeom prst="rect">
                      <a:avLst/>
                    </a:prstGeom>
                  </pic:spPr>
                </pic:pic>
              </a:graphicData>
            </a:graphic>
          </wp:inline>
        </w:drawing>
      </w:r>
      <w:r w:rsidRPr="008E68F8">
        <w:t>.</w:t>
      </w:r>
    </w:p>
    <w:p w:rsidR="00133FE6" w:rsidRPr="008E68F8" w:rsidRDefault="00133FE6" w:rsidP="00133FE6">
      <w:pPr>
        <w:pStyle w:val="ListParagraph"/>
        <w:numPr>
          <w:ilvl w:val="0"/>
          <w:numId w:val="125"/>
        </w:numPr>
        <w:spacing w:after="160" w:line="259" w:lineRule="auto"/>
      </w:pPr>
      <w:r w:rsidRPr="008E68F8">
        <w:t xml:space="preserve">If users want to change due date or fee, they can click </w:t>
      </w:r>
      <w:r>
        <w:rPr>
          <w:noProof/>
          <w:lang w:eastAsia="ja-JP"/>
        </w:rPr>
        <w:drawing>
          <wp:inline distT="0" distB="0" distL="0" distR="0" wp14:anchorId="46489D1D" wp14:editId="6AC04EB4">
            <wp:extent cx="228600" cy="219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28600" cy="219075"/>
                    </a:xfrm>
                    <a:prstGeom prst="rect">
                      <a:avLst/>
                    </a:prstGeom>
                  </pic:spPr>
                </pic:pic>
              </a:graphicData>
            </a:graphic>
          </wp:inline>
        </w:drawing>
      </w:r>
      <w:r w:rsidRPr="008E68F8">
        <w:t xml:space="preserve"> to disapprove this order and change due date or fee.</w:t>
      </w:r>
    </w:p>
    <w:p w:rsidR="00133FE6" w:rsidRPr="008E68F8" w:rsidRDefault="00133FE6" w:rsidP="00133FE6">
      <w:pPr>
        <w:pStyle w:val="ListParagraph"/>
        <w:numPr>
          <w:ilvl w:val="0"/>
          <w:numId w:val="125"/>
        </w:numPr>
        <w:spacing w:after="160" w:line="259" w:lineRule="auto"/>
      </w:pPr>
      <w:r w:rsidRPr="008E68F8">
        <w:t xml:space="preserve">After approve all order, user now can approve this request by click </w:t>
      </w:r>
      <w:proofErr w:type="gramStart"/>
      <w:r w:rsidRPr="008E68F8">
        <w:t xml:space="preserve">on </w:t>
      </w:r>
      <w:proofErr w:type="gramEnd"/>
      <w:r>
        <w:rPr>
          <w:noProof/>
          <w:lang w:eastAsia="ja-JP"/>
        </w:rPr>
        <w:drawing>
          <wp:inline distT="0" distB="0" distL="0" distR="0" wp14:anchorId="6E98422E" wp14:editId="622FC30A">
            <wp:extent cx="1504950" cy="323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504950" cy="323850"/>
                    </a:xfrm>
                    <a:prstGeom prst="rect">
                      <a:avLst/>
                    </a:prstGeom>
                  </pic:spPr>
                </pic:pic>
              </a:graphicData>
            </a:graphic>
          </wp:inline>
        </w:drawing>
      </w:r>
      <w:r w:rsidRPr="008E68F8">
        <w:t>.</w:t>
      </w:r>
    </w:p>
    <w:p w:rsidR="00133FE6" w:rsidRPr="007D7290" w:rsidRDefault="00133FE6" w:rsidP="00133FE6">
      <w:pPr>
        <w:pStyle w:val="Heading5"/>
        <w:numPr>
          <w:ilvl w:val="4"/>
          <w:numId w:val="0"/>
        </w:numPr>
        <w:spacing w:line="259" w:lineRule="auto"/>
        <w:ind w:left="1008" w:hanging="1008"/>
        <w:rPr>
          <w:sz w:val="24"/>
          <w:szCs w:val="24"/>
        </w:rPr>
      </w:pPr>
      <w:r w:rsidRPr="007D7290">
        <w:rPr>
          <w:sz w:val="24"/>
          <w:szCs w:val="24"/>
        </w:rPr>
        <w:t>Cancel Request</w:t>
      </w:r>
    </w:p>
    <w:p w:rsidR="00133FE6" w:rsidRPr="008E68F8" w:rsidRDefault="00133FE6" w:rsidP="00133FE6">
      <w:pPr>
        <w:pStyle w:val="ListParagraph"/>
        <w:numPr>
          <w:ilvl w:val="0"/>
          <w:numId w:val="135"/>
        </w:numPr>
        <w:spacing w:after="160" w:line="259" w:lineRule="auto"/>
      </w:pPr>
      <w:r w:rsidRPr="008E68F8">
        <w:t xml:space="preserve">Users can cancel request by click on </w:t>
      </w:r>
      <w:r>
        <w:rPr>
          <w:noProof/>
          <w:lang w:eastAsia="ja-JP"/>
        </w:rPr>
        <w:drawing>
          <wp:inline distT="0" distB="0" distL="0" distR="0" wp14:anchorId="5D5A38DD" wp14:editId="69445524">
            <wp:extent cx="219075" cy="190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9075" cy="190500"/>
                    </a:xfrm>
                    <a:prstGeom prst="rect">
                      <a:avLst/>
                    </a:prstGeom>
                  </pic:spPr>
                </pic:pic>
              </a:graphicData>
            </a:graphic>
          </wp:inline>
        </w:drawing>
      </w:r>
      <w:r w:rsidRPr="008E68F8">
        <w:t xml:space="preserve"> icon in the request table.</w:t>
      </w:r>
    </w:p>
    <w:p w:rsidR="00133FE6" w:rsidRDefault="00133FE6" w:rsidP="00133FE6">
      <w:pPr>
        <w:pStyle w:val="Heading4"/>
        <w:numPr>
          <w:ilvl w:val="3"/>
          <w:numId w:val="0"/>
        </w:numPr>
        <w:spacing w:line="259" w:lineRule="auto"/>
        <w:ind w:left="864" w:hanging="864"/>
      </w:pPr>
      <w:r>
        <w:t>Collection Plan</w:t>
      </w:r>
    </w:p>
    <w:p w:rsidR="00133FE6" w:rsidRDefault="00133FE6" w:rsidP="00133FE6">
      <w:pPr>
        <w:pStyle w:val="Heading5"/>
        <w:numPr>
          <w:ilvl w:val="4"/>
          <w:numId w:val="0"/>
        </w:numPr>
        <w:spacing w:line="259" w:lineRule="auto"/>
        <w:ind w:left="1008" w:hanging="1008"/>
        <w:rPr>
          <w:sz w:val="24"/>
        </w:rPr>
      </w:pPr>
      <w:r w:rsidRPr="00E540AF">
        <w:rPr>
          <w:sz w:val="24"/>
        </w:rPr>
        <w:t>Search and view</w:t>
      </w:r>
    </w:p>
    <w:p w:rsidR="00133FE6" w:rsidRPr="008E68F8" w:rsidRDefault="00133FE6" w:rsidP="00133FE6">
      <w:pPr>
        <w:pStyle w:val="ListParagraph"/>
        <w:numPr>
          <w:ilvl w:val="0"/>
          <w:numId w:val="135"/>
        </w:numPr>
        <w:spacing w:after="160" w:line="259" w:lineRule="auto"/>
      </w:pPr>
      <w:r w:rsidRPr="008E68F8">
        <w:t>Pressing Plan then Collection plan from menu bar will bring staffs to Collection Plan page.</w:t>
      </w:r>
    </w:p>
    <w:p w:rsidR="00133FE6" w:rsidRPr="008E68F8" w:rsidRDefault="00133FE6" w:rsidP="00133FE6">
      <w:pPr>
        <w:pStyle w:val="ListParagraph"/>
        <w:numPr>
          <w:ilvl w:val="0"/>
          <w:numId w:val="135"/>
        </w:numPr>
        <w:spacing w:after="160" w:line="259" w:lineRule="auto"/>
      </w:pPr>
      <w:r w:rsidRPr="008E68F8">
        <w:t>User can filter status or Date to search collection plan.</w:t>
      </w:r>
    </w:p>
    <w:p w:rsidR="00133FE6" w:rsidRDefault="00133FE6" w:rsidP="00133FE6">
      <w:r>
        <w:rPr>
          <w:noProof/>
          <w:lang w:eastAsia="ja-JP"/>
        </w:rPr>
        <w:drawing>
          <wp:inline distT="0" distB="0" distL="0" distR="0" wp14:anchorId="7D8344A1" wp14:editId="2FECCCAD">
            <wp:extent cx="5391150" cy="1323975"/>
            <wp:effectExtent l="190500" t="190500" r="190500" b="2000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ln>
                      <a:noFill/>
                    </a:ln>
                    <a:effectLst>
                      <a:outerShdw blurRad="190500" algn="tl" rotWithShape="0">
                        <a:srgbClr val="000000">
                          <a:alpha val="70000"/>
                        </a:srgbClr>
                      </a:outerShdw>
                    </a:effectLst>
                  </pic:spPr>
                </pic:pic>
              </a:graphicData>
            </a:graphic>
          </wp:inline>
        </w:drawing>
      </w:r>
    </w:p>
    <w:p w:rsidR="00133FE6" w:rsidRPr="008472A7" w:rsidRDefault="00133FE6" w:rsidP="00133FE6">
      <w:pPr>
        <w:pStyle w:val="ListParagraph"/>
        <w:numPr>
          <w:ilvl w:val="0"/>
          <w:numId w:val="130"/>
        </w:numPr>
        <w:spacing w:after="160" w:line="259" w:lineRule="auto"/>
      </w:pPr>
      <w:r>
        <w:t>Staff</w:t>
      </w:r>
      <w:r w:rsidRPr="008472A7">
        <w:t xml:space="preserve"> can view detail of each </w:t>
      </w:r>
      <w:r>
        <w:t>collection plan</w:t>
      </w:r>
      <w:r w:rsidRPr="008472A7">
        <w:t xml:space="preserve"> by pressing</w:t>
      </w:r>
      <w:r>
        <w:t xml:space="preserve"> this </w:t>
      </w:r>
      <w:proofErr w:type="gramStart"/>
      <w:r>
        <w:t>icon</w:t>
      </w:r>
      <w:r w:rsidRPr="008472A7">
        <w:t xml:space="preserve"> </w:t>
      </w:r>
      <w:proofErr w:type="gramEnd"/>
      <w:r>
        <w:rPr>
          <w:noProof/>
          <w:lang w:eastAsia="ja-JP"/>
        </w:rPr>
        <w:drawing>
          <wp:inline distT="0" distB="0" distL="0" distR="0" wp14:anchorId="2A74C9D0" wp14:editId="5D6EF68B">
            <wp:extent cx="200025" cy="200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0025" cy="200025"/>
                    </a:xfrm>
                    <a:prstGeom prst="rect">
                      <a:avLst/>
                    </a:prstGeom>
                  </pic:spPr>
                </pic:pic>
              </a:graphicData>
            </a:graphic>
          </wp:inline>
        </w:drawing>
      </w:r>
      <w:r>
        <w:t>.</w:t>
      </w:r>
    </w:p>
    <w:p w:rsidR="00133FE6" w:rsidRDefault="00133FE6" w:rsidP="00133FE6">
      <w:r>
        <w:t>Here is one example scr</w:t>
      </w:r>
      <w:bookmarkStart w:id="350" w:name="_GoBack"/>
      <w:bookmarkEnd w:id="350"/>
      <w:r>
        <w:t>een of detail of collection plan.</w:t>
      </w:r>
    </w:p>
    <w:p w:rsidR="00133FE6" w:rsidRDefault="00133FE6" w:rsidP="00133FE6">
      <w:r>
        <w:rPr>
          <w:noProof/>
          <w:lang w:eastAsia="ja-JP"/>
        </w:rPr>
        <w:lastRenderedPageBreak/>
        <w:drawing>
          <wp:inline distT="0" distB="0" distL="0" distR="0" wp14:anchorId="04F5255D" wp14:editId="4BA725B8">
            <wp:extent cx="5400675" cy="3848100"/>
            <wp:effectExtent l="190500" t="190500" r="20002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675" cy="3848100"/>
                    </a:xfrm>
                    <a:prstGeom prst="rect">
                      <a:avLst/>
                    </a:prstGeom>
                    <a:ln>
                      <a:noFill/>
                    </a:ln>
                    <a:effectLst>
                      <a:outerShdw blurRad="190500" algn="tl" rotWithShape="0">
                        <a:srgbClr val="000000">
                          <a:alpha val="70000"/>
                        </a:srgbClr>
                      </a:outerShdw>
                    </a:effectLst>
                  </pic:spPr>
                </pic:pic>
              </a:graphicData>
            </a:graphic>
          </wp:inline>
        </w:drawing>
      </w:r>
    </w:p>
    <w:p w:rsidR="00133FE6" w:rsidRPr="008E68F8" w:rsidRDefault="00133FE6" w:rsidP="00133FE6">
      <w:pPr>
        <w:pStyle w:val="ListParagraph"/>
        <w:numPr>
          <w:ilvl w:val="0"/>
          <w:numId w:val="130"/>
        </w:numPr>
        <w:spacing w:after="160" w:line="259" w:lineRule="auto"/>
      </w:pPr>
      <w:r w:rsidRPr="008E68F8">
        <w:t xml:space="preserve">Users can view detail of each request of collection plan by pressing </w:t>
      </w:r>
      <w:r>
        <w:rPr>
          <w:noProof/>
          <w:lang w:eastAsia="ja-JP"/>
        </w:rPr>
        <w:drawing>
          <wp:inline distT="0" distB="0" distL="0" distR="0" wp14:anchorId="665EE1E0" wp14:editId="610C4D01">
            <wp:extent cx="200025" cy="200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0025" cy="200025"/>
                    </a:xfrm>
                    <a:prstGeom prst="rect">
                      <a:avLst/>
                    </a:prstGeom>
                  </pic:spPr>
                </pic:pic>
              </a:graphicData>
            </a:graphic>
          </wp:inline>
        </w:drawing>
      </w:r>
      <w:r w:rsidRPr="008E68F8">
        <w:t xml:space="preserve"> icon.</w:t>
      </w:r>
    </w:p>
    <w:p w:rsidR="00133FE6" w:rsidRDefault="00133FE6" w:rsidP="00133FE6">
      <w:r>
        <w:rPr>
          <w:noProof/>
          <w:lang w:eastAsia="ja-JP"/>
        </w:rPr>
        <w:drawing>
          <wp:inline distT="0" distB="0" distL="0" distR="0" wp14:anchorId="2FF2F828" wp14:editId="1726D360">
            <wp:extent cx="5400040" cy="2465211"/>
            <wp:effectExtent l="190500" t="190500" r="181610" b="1828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2465211"/>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Heading5"/>
        <w:numPr>
          <w:ilvl w:val="4"/>
          <w:numId w:val="0"/>
        </w:numPr>
        <w:spacing w:line="259" w:lineRule="auto"/>
        <w:ind w:left="1008" w:hanging="1008"/>
      </w:pPr>
      <w:r>
        <w:t>Add new Collection Plan</w:t>
      </w:r>
    </w:p>
    <w:p w:rsidR="00133FE6" w:rsidRPr="002C653A" w:rsidRDefault="00133FE6" w:rsidP="00133FE6">
      <w:pPr>
        <w:pStyle w:val="ListParagraph"/>
        <w:numPr>
          <w:ilvl w:val="0"/>
          <w:numId w:val="132"/>
        </w:numPr>
        <w:spacing w:after="160" w:line="259" w:lineRule="auto"/>
      </w:pPr>
      <w:r w:rsidRPr="002C653A">
        <w:t xml:space="preserve">This is the screen for add new Collection Plan. </w:t>
      </w:r>
      <w:r w:rsidRPr="00320758">
        <w:t xml:space="preserve">Click on </w:t>
      </w:r>
      <w:r>
        <w:rPr>
          <w:noProof/>
          <w:lang w:eastAsia="ja-JP"/>
        </w:rPr>
        <w:drawing>
          <wp:inline distT="0" distB="0" distL="0" distR="0" wp14:anchorId="4787D03C" wp14:editId="404C56C7">
            <wp:extent cx="714375" cy="400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14375" cy="400050"/>
                    </a:xfrm>
                    <a:prstGeom prst="rect">
                      <a:avLst/>
                    </a:prstGeom>
                  </pic:spPr>
                </pic:pic>
              </a:graphicData>
            </a:graphic>
          </wp:inline>
        </w:drawing>
      </w:r>
      <w:r w:rsidRPr="00320758">
        <w:t xml:space="preserve"> button on the left-</w:t>
      </w:r>
      <w:r>
        <w:t>top corner above request table to go to this screen</w:t>
      </w:r>
      <w:r w:rsidRPr="002C653A">
        <w:t>.</w:t>
      </w:r>
    </w:p>
    <w:p w:rsidR="00133FE6" w:rsidRPr="002C653A" w:rsidRDefault="00133FE6" w:rsidP="00133FE6">
      <w:pPr>
        <w:ind w:left="360"/>
      </w:pPr>
      <w:r>
        <w:rPr>
          <w:noProof/>
          <w:lang w:eastAsia="ja-JP"/>
        </w:rPr>
        <w:lastRenderedPageBreak/>
        <w:drawing>
          <wp:inline distT="0" distB="0" distL="0" distR="0" wp14:anchorId="4BA9E6FC" wp14:editId="500F3174">
            <wp:extent cx="5575300" cy="26256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75126" cy="2625551"/>
                    </a:xfrm>
                    <a:prstGeom prst="rect">
                      <a:avLst/>
                    </a:prstGeom>
                    <a:ln>
                      <a:noFill/>
                    </a:ln>
                    <a:effectLst>
                      <a:outerShdw blurRad="190500" algn="tl" rotWithShape="0">
                        <a:srgbClr val="000000">
                          <a:alpha val="70000"/>
                        </a:srgbClr>
                      </a:outerShdw>
                    </a:effectLst>
                  </pic:spPr>
                </pic:pic>
              </a:graphicData>
            </a:graphic>
          </wp:inline>
        </w:drawing>
      </w:r>
    </w:p>
    <w:p w:rsidR="00133FE6" w:rsidRPr="002C653A" w:rsidRDefault="00133FE6" w:rsidP="00133FE6">
      <w:pPr>
        <w:pStyle w:val="ListParagraph"/>
        <w:numPr>
          <w:ilvl w:val="0"/>
          <w:numId w:val="132"/>
        </w:numPr>
        <w:spacing w:after="160" w:line="259" w:lineRule="auto"/>
      </w:pPr>
      <w:r w:rsidRPr="002C653A">
        <w:t xml:space="preserve">Pressing </w:t>
      </w:r>
      <w:r>
        <w:rPr>
          <w:noProof/>
          <w:lang w:eastAsia="ja-JP"/>
        </w:rPr>
        <w:drawing>
          <wp:inline distT="0" distB="0" distL="0" distR="0" wp14:anchorId="71E91C29" wp14:editId="16EA35C0">
            <wp:extent cx="219075" cy="21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19075" cy="219075"/>
                    </a:xfrm>
                    <a:prstGeom prst="rect">
                      <a:avLst/>
                    </a:prstGeom>
                  </pic:spPr>
                </pic:pic>
              </a:graphicData>
            </a:graphic>
          </wp:inline>
        </w:drawing>
      </w:r>
      <w:r w:rsidRPr="002C653A">
        <w:t xml:space="preserve"> icon will </w:t>
      </w:r>
      <w:r>
        <w:t>allow users to</w:t>
      </w:r>
      <w:r w:rsidRPr="002C653A">
        <w:t xml:space="preserve"> set location of this </w:t>
      </w:r>
      <w:r>
        <w:t>request</w:t>
      </w:r>
      <w:r w:rsidRPr="002C653A">
        <w:t xml:space="preserve"> to map</w:t>
      </w:r>
      <w:r>
        <w:t xml:space="preserve"> if its location on map was wrong</w:t>
      </w:r>
      <w:r w:rsidRPr="002C653A">
        <w:t xml:space="preserve">. </w:t>
      </w:r>
      <w:r>
        <w:rPr>
          <w:noProof/>
          <w:lang w:eastAsia="ja-JP"/>
        </w:rPr>
        <w:drawing>
          <wp:inline distT="0" distB="0" distL="0" distR="0" wp14:anchorId="321CCCF6" wp14:editId="15EFB46A">
            <wp:extent cx="276225" cy="238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76225" cy="238125"/>
                    </a:xfrm>
                    <a:prstGeom prst="rect">
                      <a:avLst/>
                    </a:prstGeom>
                  </pic:spPr>
                </pic:pic>
              </a:graphicData>
            </a:graphic>
          </wp:inline>
        </w:drawing>
      </w:r>
      <w:r w:rsidRPr="002C653A">
        <w:t xml:space="preserve"> </w:t>
      </w:r>
      <w:proofErr w:type="gramStart"/>
      <w:r w:rsidRPr="002C653A">
        <w:t>button</w:t>
      </w:r>
      <w:proofErr w:type="gramEnd"/>
      <w:r w:rsidRPr="002C653A">
        <w:t xml:space="preserve"> for confirm the location and </w:t>
      </w:r>
      <w:r>
        <w:rPr>
          <w:noProof/>
          <w:lang w:eastAsia="ja-JP"/>
        </w:rPr>
        <w:drawing>
          <wp:inline distT="0" distB="0" distL="0" distR="0" wp14:anchorId="27E8FF15" wp14:editId="308E816D">
            <wp:extent cx="238125" cy="2286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38125" cy="228600"/>
                    </a:xfrm>
                    <a:prstGeom prst="rect">
                      <a:avLst/>
                    </a:prstGeom>
                  </pic:spPr>
                </pic:pic>
              </a:graphicData>
            </a:graphic>
          </wp:inline>
        </w:drawing>
      </w:r>
      <w:r w:rsidRPr="002C653A">
        <w:t xml:space="preserve"> for cancel set location. </w:t>
      </w:r>
    </w:p>
    <w:p w:rsidR="00133FE6" w:rsidRPr="002C653A" w:rsidRDefault="00133FE6" w:rsidP="00133FE6">
      <w:pPr>
        <w:pStyle w:val="ListParagraph"/>
        <w:numPr>
          <w:ilvl w:val="0"/>
          <w:numId w:val="132"/>
        </w:numPr>
        <w:spacing w:after="160" w:line="259" w:lineRule="auto"/>
      </w:pPr>
      <w:r w:rsidRPr="002C653A">
        <w:t xml:space="preserve">Adding request to Collection Plan will be done when users click on </w:t>
      </w:r>
      <w:r>
        <w:rPr>
          <w:noProof/>
          <w:lang w:eastAsia="ja-JP"/>
        </w:rPr>
        <w:drawing>
          <wp:inline distT="0" distB="0" distL="0" distR="0" wp14:anchorId="6608004C" wp14:editId="5C004B4F">
            <wp:extent cx="285750" cy="1809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5750" cy="180975"/>
                    </a:xfrm>
                    <a:prstGeom prst="rect">
                      <a:avLst/>
                    </a:prstGeom>
                  </pic:spPr>
                </pic:pic>
              </a:graphicData>
            </a:graphic>
          </wp:inline>
        </w:drawing>
      </w:r>
      <w:r w:rsidRPr="002C653A">
        <w:t xml:space="preserve"> button.</w:t>
      </w:r>
    </w:p>
    <w:p w:rsidR="00133FE6" w:rsidRDefault="00133FE6" w:rsidP="00133FE6">
      <w:pPr>
        <w:pStyle w:val="ListParagraph"/>
        <w:numPr>
          <w:ilvl w:val="0"/>
          <w:numId w:val="132"/>
        </w:numPr>
        <w:spacing w:after="160" w:line="259" w:lineRule="auto"/>
      </w:pPr>
      <w:r w:rsidRPr="002C653A">
        <w:t xml:space="preserve">Users can add request from list of unplanned requests on the left to map or to table. </w:t>
      </w:r>
    </w:p>
    <w:p w:rsidR="00133FE6" w:rsidRPr="002C653A" w:rsidRDefault="00133FE6" w:rsidP="00133FE6">
      <w:pPr>
        <w:pStyle w:val="ListParagraph"/>
        <w:numPr>
          <w:ilvl w:val="0"/>
          <w:numId w:val="132"/>
        </w:numPr>
        <w:spacing w:after="160" w:line="259" w:lineRule="auto"/>
      </w:pPr>
      <w:r w:rsidRPr="002C653A">
        <w:t xml:space="preserve">To toggle “Not use map” screen, users can click </w:t>
      </w:r>
      <w:r>
        <w:rPr>
          <w:noProof/>
          <w:lang w:eastAsia="ja-JP"/>
        </w:rPr>
        <w:drawing>
          <wp:inline distT="0" distB="0" distL="0" distR="0" wp14:anchorId="1255FE87" wp14:editId="081238F1">
            <wp:extent cx="1200150" cy="304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00150" cy="304800"/>
                    </a:xfrm>
                    <a:prstGeom prst="rect">
                      <a:avLst/>
                    </a:prstGeom>
                  </pic:spPr>
                </pic:pic>
              </a:graphicData>
            </a:graphic>
          </wp:inline>
        </w:drawing>
      </w:r>
      <w:r w:rsidRPr="002C653A">
        <w:t xml:space="preserve"> button.</w:t>
      </w:r>
    </w:p>
    <w:p w:rsidR="00133FE6" w:rsidRPr="002C653A" w:rsidRDefault="00133FE6" w:rsidP="00133FE6">
      <w:pPr>
        <w:pStyle w:val="ListParagraph"/>
        <w:numPr>
          <w:ilvl w:val="0"/>
          <w:numId w:val="132"/>
        </w:numPr>
        <w:spacing w:after="160" w:line="259" w:lineRule="auto"/>
      </w:pPr>
      <w:r w:rsidRPr="002C653A">
        <w:t>This is “Not Use Map” screen for creating collection plan</w:t>
      </w:r>
    </w:p>
    <w:p w:rsidR="00133FE6" w:rsidRPr="002C653A" w:rsidRDefault="00133FE6" w:rsidP="00133FE6">
      <w:pPr>
        <w:ind w:left="360"/>
      </w:pPr>
      <w:r>
        <w:rPr>
          <w:noProof/>
          <w:lang w:eastAsia="ja-JP"/>
        </w:rPr>
        <w:drawing>
          <wp:inline distT="0" distB="0" distL="0" distR="0" wp14:anchorId="3E1F3C5C" wp14:editId="4F5B61D9">
            <wp:extent cx="5575300" cy="2598233"/>
            <wp:effectExtent l="190500" t="190500" r="196850" b="1835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79639" cy="2600255"/>
                    </a:xfrm>
                    <a:prstGeom prst="rect">
                      <a:avLst/>
                    </a:prstGeom>
                    <a:ln>
                      <a:noFill/>
                    </a:ln>
                    <a:effectLst>
                      <a:outerShdw blurRad="190500" algn="tl" rotWithShape="0">
                        <a:srgbClr val="000000">
                          <a:alpha val="70000"/>
                        </a:srgbClr>
                      </a:outerShdw>
                    </a:effectLst>
                  </pic:spPr>
                </pic:pic>
              </a:graphicData>
            </a:graphic>
          </wp:inline>
        </w:drawing>
      </w:r>
    </w:p>
    <w:p w:rsidR="00133FE6" w:rsidRPr="002C653A" w:rsidRDefault="00133FE6" w:rsidP="00133FE6">
      <w:pPr>
        <w:pStyle w:val="ListParagraph"/>
        <w:numPr>
          <w:ilvl w:val="0"/>
          <w:numId w:val="132"/>
        </w:numPr>
        <w:spacing w:after="160" w:line="259" w:lineRule="auto"/>
      </w:pPr>
      <w:r w:rsidRPr="002C653A">
        <w:t xml:space="preserve">It’s easily for users to add or remove Requests to plan on this screen just by pressing </w:t>
      </w:r>
      <w:r>
        <w:rPr>
          <w:noProof/>
          <w:lang w:eastAsia="ja-JP"/>
        </w:rPr>
        <w:drawing>
          <wp:inline distT="0" distB="0" distL="0" distR="0" wp14:anchorId="7FC5A628" wp14:editId="5C84550D">
            <wp:extent cx="285750" cy="200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5750" cy="200025"/>
                    </a:xfrm>
                    <a:prstGeom prst="rect">
                      <a:avLst/>
                    </a:prstGeom>
                  </pic:spPr>
                </pic:pic>
              </a:graphicData>
            </a:graphic>
          </wp:inline>
        </w:drawing>
      </w:r>
      <w:r w:rsidRPr="002C653A">
        <w:t xml:space="preserve"> for adding request to collection plan or </w:t>
      </w:r>
      <w:r>
        <w:rPr>
          <w:noProof/>
          <w:lang w:eastAsia="ja-JP"/>
        </w:rPr>
        <w:drawing>
          <wp:inline distT="0" distB="0" distL="0" distR="0" wp14:anchorId="5BBFAB9D" wp14:editId="63278258">
            <wp:extent cx="257175" cy="2381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7175" cy="238125"/>
                    </a:xfrm>
                    <a:prstGeom prst="rect">
                      <a:avLst/>
                    </a:prstGeom>
                  </pic:spPr>
                </pic:pic>
              </a:graphicData>
            </a:graphic>
          </wp:inline>
        </w:drawing>
      </w:r>
      <w:r w:rsidRPr="002C653A">
        <w:t xml:space="preserve"> for removing request from collection plan.</w:t>
      </w:r>
    </w:p>
    <w:p w:rsidR="00133FE6" w:rsidRDefault="00133FE6" w:rsidP="00133FE6">
      <w:pPr>
        <w:pStyle w:val="ListParagraph"/>
        <w:numPr>
          <w:ilvl w:val="0"/>
          <w:numId w:val="132"/>
        </w:numPr>
        <w:spacing w:after="160" w:line="259" w:lineRule="auto"/>
      </w:pPr>
      <w:r w:rsidRPr="002C653A">
        <w:t xml:space="preserve">After add enough requests to plan, users can press </w:t>
      </w:r>
      <w:r>
        <w:rPr>
          <w:noProof/>
          <w:lang w:eastAsia="ja-JP"/>
        </w:rPr>
        <w:drawing>
          <wp:inline distT="0" distB="0" distL="0" distR="0" wp14:anchorId="7DC061C7" wp14:editId="5873FA24">
            <wp:extent cx="1085850" cy="304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085850" cy="304800"/>
                    </a:xfrm>
                    <a:prstGeom prst="rect">
                      <a:avLst/>
                    </a:prstGeom>
                  </pic:spPr>
                </pic:pic>
              </a:graphicData>
            </a:graphic>
          </wp:inline>
        </w:drawing>
      </w:r>
      <w:r w:rsidRPr="002C653A">
        <w:t xml:space="preserve"> for creating new plan.</w:t>
      </w:r>
    </w:p>
    <w:p w:rsidR="00133FE6" w:rsidRDefault="00133FE6" w:rsidP="00133FE6">
      <w:pPr>
        <w:pStyle w:val="ListParagraph"/>
        <w:numPr>
          <w:ilvl w:val="0"/>
          <w:numId w:val="132"/>
        </w:numPr>
        <w:spacing w:after="160" w:line="259" w:lineRule="auto"/>
      </w:pPr>
      <w:r>
        <w:t>User will be redirected to Collection Plan details of this Collection Plan that has just created.</w:t>
      </w:r>
    </w:p>
    <w:p w:rsidR="00133FE6" w:rsidRDefault="00133FE6" w:rsidP="00133FE6">
      <w:pPr>
        <w:pStyle w:val="ListParagraph"/>
      </w:pPr>
      <w:r>
        <w:rPr>
          <w:noProof/>
          <w:lang w:eastAsia="ja-JP"/>
        </w:rPr>
        <w:lastRenderedPageBreak/>
        <w:drawing>
          <wp:inline distT="0" distB="0" distL="0" distR="0" wp14:anchorId="745011AA" wp14:editId="3EC297C0">
            <wp:extent cx="5346700" cy="2048997"/>
            <wp:effectExtent l="190500" t="190500" r="196850" b="1993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361004" cy="2054479"/>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Heading5"/>
        <w:numPr>
          <w:ilvl w:val="4"/>
          <w:numId w:val="0"/>
        </w:numPr>
        <w:spacing w:line="259" w:lineRule="auto"/>
        <w:ind w:left="1008" w:hanging="1008"/>
        <w:rPr>
          <w:sz w:val="24"/>
        </w:rPr>
      </w:pPr>
      <w:r w:rsidRPr="008E68F8">
        <w:rPr>
          <w:sz w:val="24"/>
        </w:rPr>
        <w:t>Cancel Plan</w:t>
      </w:r>
    </w:p>
    <w:p w:rsidR="00133FE6" w:rsidRPr="008E68F8" w:rsidRDefault="00133FE6" w:rsidP="00133FE6">
      <w:pPr>
        <w:pStyle w:val="ListParagraph"/>
        <w:numPr>
          <w:ilvl w:val="0"/>
          <w:numId w:val="134"/>
        </w:numPr>
        <w:spacing w:after="160" w:line="259" w:lineRule="auto"/>
      </w:pPr>
      <w:r w:rsidRPr="008E68F8">
        <w:t xml:space="preserve">If users want to cancel plan, they can press </w:t>
      </w:r>
      <w:r>
        <w:rPr>
          <w:noProof/>
          <w:lang w:eastAsia="ja-JP"/>
        </w:rPr>
        <w:drawing>
          <wp:inline distT="0" distB="0" distL="0" distR="0" wp14:anchorId="4A44774B" wp14:editId="3FA14A38">
            <wp:extent cx="1114425" cy="2952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14425" cy="295275"/>
                    </a:xfrm>
                    <a:prstGeom prst="rect">
                      <a:avLst/>
                    </a:prstGeom>
                  </pic:spPr>
                </pic:pic>
              </a:graphicData>
            </a:graphic>
          </wp:inline>
        </w:drawing>
      </w:r>
      <w:r w:rsidRPr="008E68F8">
        <w:t>button. Dialog will appear request user’s confirmation.</w:t>
      </w:r>
    </w:p>
    <w:p w:rsidR="00133FE6" w:rsidRDefault="00133FE6" w:rsidP="00133FE6">
      <w:pPr>
        <w:pStyle w:val="Heading5"/>
        <w:numPr>
          <w:ilvl w:val="4"/>
          <w:numId w:val="0"/>
        </w:numPr>
        <w:spacing w:line="259" w:lineRule="auto"/>
        <w:ind w:left="1008" w:hanging="1008"/>
        <w:rPr>
          <w:sz w:val="24"/>
        </w:rPr>
      </w:pPr>
      <w:r w:rsidRPr="008E68F8">
        <w:rPr>
          <w:sz w:val="24"/>
        </w:rPr>
        <w:t>Assigned plan to staff</w:t>
      </w:r>
    </w:p>
    <w:p w:rsidR="00133FE6" w:rsidRDefault="00133FE6" w:rsidP="00133FE6">
      <w:pPr>
        <w:pStyle w:val="ListParagraph"/>
        <w:numPr>
          <w:ilvl w:val="0"/>
          <w:numId w:val="133"/>
        </w:numPr>
        <w:spacing w:after="160" w:line="259" w:lineRule="auto"/>
      </w:pPr>
      <w:r w:rsidRPr="008E68F8">
        <w:t xml:space="preserve">Users can assign Collection Plan which has status is “New” to Delivery Staff by pressing </w:t>
      </w:r>
      <w:r>
        <w:rPr>
          <w:noProof/>
          <w:lang w:eastAsia="ja-JP"/>
        </w:rPr>
        <w:drawing>
          <wp:inline distT="0" distB="0" distL="0" distR="0" wp14:anchorId="29A9153F" wp14:editId="56A0CFA0">
            <wp:extent cx="295275" cy="1905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5275" cy="190500"/>
                    </a:xfrm>
                    <a:prstGeom prst="rect">
                      <a:avLst/>
                    </a:prstGeom>
                  </pic:spPr>
                </pic:pic>
              </a:graphicData>
            </a:graphic>
          </wp:inline>
        </w:drawing>
      </w:r>
      <w:r w:rsidRPr="008E68F8">
        <w:t>button next to “Assigned To”. “Assign plan” pop up will appear as the follow picture</w:t>
      </w:r>
    </w:p>
    <w:p w:rsidR="00133FE6" w:rsidRPr="008E68F8" w:rsidRDefault="00133FE6" w:rsidP="00133FE6">
      <w:pPr>
        <w:ind w:left="360"/>
      </w:pPr>
      <w:r>
        <w:rPr>
          <w:noProof/>
          <w:lang w:eastAsia="ja-JP"/>
        </w:rPr>
        <w:drawing>
          <wp:inline distT="0" distB="0" distL="0" distR="0" wp14:anchorId="724A20BD" wp14:editId="20D6D6EB">
            <wp:extent cx="5400040" cy="1761490"/>
            <wp:effectExtent l="190500" t="190500" r="181610" b="1816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1761490"/>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Heading5"/>
        <w:numPr>
          <w:ilvl w:val="4"/>
          <w:numId w:val="0"/>
        </w:numPr>
        <w:spacing w:line="259" w:lineRule="auto"/>
        <w:ind w:left="1008" w:hanging="1008"/>
      </w:pPr>
      <w:r>
        <w:t>Mark as collected /mark as finished /remove request</w:t>
      </w:r>
    </w:p>
    <w:p w:rsidR="00133FE6" w:rsidRPr="0018056C" w:rsidRDefault="00133FE6" w:rsidP="00133FE6">
      <w:pPr>
        <w:pStyle w:val="ListParagraph"/>
        <w:numPr>
          <w:ilvl w:val="0"/>
          <w:numId w:val="130"/>
        </w:numPr>
        <w:spacing w:after="160" w:line="259" w:lineRule="auto"/>
      </w:pPr>
      <w:r w:rsidRPr="0018056C">
        <w:t>Mark request as collected is so simple by using checkbox and “Mark as Collected” button.</w:t>
      </w:r>
    </w:p>
    <w:p w:rsidR="00133FE6" w:rsidRPr="0018056C" w:rsidRDefault="00133FE6" w:rsidP="00133FE6">
      <w:pPr>
        <w:pStyle w:val="ListParagraph"/>
        <w:numPr>
          <w:ilvl w:val="0"/>
          <w:numId w:val="130"/>
        </w:numPr>
        <w:spacing w:after="160" w:line="259" w:lineRule="auto"/>
      </w:pPr>
      <w:r w:rsidRPr="0018056C">
        <w:t xml:space="preserve">You can select all or none or individual request by click on </w:t>
      </w:r>
      <w:r>
        <w:rPr>
          <w:noProof/>
          <w:lang w:eastAsia="ja-JP"/>
        </w:rPr>
        <w:drawing>
          <wp:inline distT="0" distB="0" distL="0" distR="0" wp14:anchorId="6CFFAA31" wp14:editId="27311C2E">
            <wp:extent cx="447675" cy="4000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7675" cy="400050"/>
                    </a:xfrm>
                    <a:prstGeom prst="rect">
                      <a:avLst/>
                    </a:prstGeom>
                  </pic:spPr>
                </pic:pic>
              </a:graphicData>
            </a:graphic>
          </wp:inline>
        </w:drawing>
      </w:r>
      <w:r w:rsidRPr="0018056C">
        <w:t xml:space="preserve"> hyperlink or check box. This function can only use for Requests that has “Planned for collecting” status.</w:t>
      </w:r>
    </w:p>
    <w:p w:rsidR="00133FE6" w:rsidRPr="0018056C" w:rsidRDefault="00133FE6" w:rsidP="00133FE6">
      <w:pPr>
        <w:pStyle w:val="ListParagraph"/>
        <w:numPr>
          <w:ilvl w:val="0"/>
          <w:numId w:val="130"/>
        </w:numPr>
        <w:spacing w:after="160" w:line="259" w:lineRule="auto"/>
      </w:pPr>
      <w:r w:rsidRPr="0018056C">
        <w:t xml:space="preserve">After choose which Requests has been collected, you can press </w:t>
      </w:r>
      <w:r>
        <w:rPr>
          <w:noProof/>
          <w:lang w:eastAsia="ja-JP"/>
        </w:rPr>
        <w:drawing>
          <wp:inline distT="0" distB="0" distL="0" distR="0" wp14:anchorId="2212C649" wp14:editId="454DB37D">
            <wp:extent cx="1581150" cy="3714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581150" cy="371475"/>
                    </a:xfrm>
                    <a:prstGeom prst="rect">
                      <a:avLst/>
                    </a:prstGeom>
                  </pic:spPr>
                </pic:pic>
              </a:graphicData>
            </a:graphic>
          </wp:inline>
        </w:drawing>
      </w:r>
      <w:r>
        <w:t xml:space="preserve"> to ensure</w:t>
      </w:r>
      <w:r w:rsidRPr="0018056C">
        <w:t xml:space="preserve"> they have been collected. </w:t>
      </w:r>
    </w:p>
    <w:p w:rsidR="00133FE6" w:rsidRPr="00101EB6" w:rsidRDefault="00133FE6" w:rsidP="00133FE6">
      <w:pPr>
        <w:pStyle w:val="ListParagraph"/>
        <w:numPr>
          <w:ilvl w:val="0"/>
          <w:numId w:val="130"/>
        </w:numPr>
        <w:spacing w:after="160" w:line="259" w:lineRule="auto"/>
      </w:pPr>
      <w:r w:rsidRPr="0018056C">
        <w:t xml:space="preserve">After all Requests of this “Collection Plan” have been processed, you can press </w:t>
      </w:r>
      <w:r>
        <w:rPr>
          <w:noProof/>
          <w:lang w:eastAsia="ja-JP"/>
        </w:rPr>
        <w:drawing>
          <wp:inline distT="0" distB="0" distL="0" distR="0" wp14:anchorId="50EB9B80" wp14:editId="79B95636">
            <wp:extent cx="828675" cy="495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828675" cy="495300"/>
                    </a:xfrm>
                    <a:prstGeom prst="rect">
                      <a:avLst/>
                    </a:prstGeom>
                  </pic:spPr>
                </pic:pic>
              </a:graphicData>
            </a:graphic>
          </wp:inline>
        </w:drawing>
      </w:r>
      <w:r w:rsidRPr="0018056C">
        <w:t xml:space="preserve"> to finish this collection plan.</w:t>
      </w:r>
      <w:r>
        <w:t xml:space="preserve"> If any Request still </w:t>
      </w:r>
      <w:proofErr w:type="gramStart"/>
      <w:r>
        <w:t>have</w:t>
      </w:r>
      <w:proofErr w:type="gramEnd"/>
      <w:r>
        <w:t xml:space="preserve"> status “Planned for collection”, there will </w:t>
      </w:r>
      <w:r>
        <w:lastRenderedPageBreak/>
        <w:t xml:space="preserve">appear a dialog to ask </w:t>
      </w:r>
      <w:r w:rsidRPr="00101EB6">
        <w:t xml:space="preserve">permission for </w:t>
      </w:r>
      <w:r w:rsidRPr="00101EB6">
        <w:rPr>
          <w:rFonts w:cs="Helvetica"/>
          <w:shd w:val="clear" w:color="auto" w:fill="FFFFFF"/>
        </w:rPr>
        <w:t xml:space="preserve">Remove </w:t>
      </w:r>
      <w:r>
        <w:rPr>
          <w:rFonts w:cs="Helvetica"/>
          <w:shd w:val="clear" w:color="auto" w:fill="FFFFFF"/>
        </w:rPr>
        <w:t>uncollected</w:t>
      </w:r>
      <w:r w:rsidRPr="00101EB6">
        <w:rPr>
          <w:rFonts w:cs="Helvetica"/>
          <w:shd w:val="clear" w:color="auto" w:fill="FFFFFF"/>
        </w:rPr>
        <w:t xml:space="preserve"> requests from plan and mark pla</w:t>
      </w:r>
      <w:r>
        <w:rPr>
          <w:rFonts w:cs="Helvetica"/>
          <w:shd w:val="clear" w:color="auto" w:fill="FFFFFF"/>
        </w:rPr>
        <w:t>n as fi</w:t>
      </w:r>
      <w:r w:rsidRPr="00101EB6">
        <w:rPr>
          <w:rFonts w:cs="Helvetica"/>
          <w:shd w:val="clear" w:color="auto" w:fill="FFFFFF"/>
        </w:rPr>
        <w:t>nished</w:t>
      </w:r>
      <w:r>
        <w:rPr>
          <w:rFonts w:cs="Helvetica"/>
          <w:shd w:val="clear" w:color="auto" w:fill="FFFFFF"/>
        </w:rPr>
        <w:t>.</w:t>
      </w:r>
    </w:p>
    <w:p w:rsidR="00133FE6" w:rsidRDefault="00133FE6" w:rsidP="00133FE6">
      <w:pPr>
        <w:pStyle w:val="ListParagraph"/>
        <w:numPr>
          <w:ilvl w:val="0"/>
          <w:numId w:val="130"/>
        </w:numPr>
        <w:spacing w:after="160" w:line="259" w:lineRule="auto"/>
      </w:pPr>
      <w:r w:rsidRPr="0018056C">
        <w:t xml:space="preserve">Users can cancel request of this collection plan by click on </w:t>
      </w:r>
      <w:r>
        <w:rPr>
          <w:noProof/>
          <w:lang w:eastAsia="ja-JP"/>
        </w:rPr>
        <w:drawing>
          <wp:inline distT="0" distB="0" distL="0" distR="0" wp14:anchorId="562D5837" wp14:editId="249E26E6">
            <wp:extent cx="219075" cy="1905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9075" cy="190500"/>
                    </a:xfrm>
                    <a:prstGeom prst="rect">
                      <a:avLst/>
                    </a:prstGeom>
                  </pic:spPr>
                </pic:pic>
              </a:graphicData>
            </a:graphic>
          </wp:inline>
        </w:drawing>
      </w:r>
      <w:r w:rsidRPr="0018056C">
        <w:t xml:space="preserve"> icon.</w:t>
      </w:r>
    </w:p>
    <w:p w:rsidR="00133FE6" w:rsidRDefault="00133FE6" w:rsidP="00133FE6">
      <w:pPr>
        <w:pStyle w:val="Heading4"/>
        <w:numPr>
          <w:ilvl w:val="3"/>
          <w:numId w:val="0"/>
        </w:numPr>
        <w:spacing w:line="259" w:lineRule="auto"/>
        <w:ind w:left="864" w:hanging="864"/>
      </w:pPr>
      <w:r>
        <w:t>Delivery Plans</w:t>
      </w:r>
    </w:p>
    <w:p w:rsidR="00133FE6" w:rsidRDefault="00133FE6" w:rsidP="00133FE6">
      <w:pPr>
        <w:pStyle w:val="Heading5"/>
        <w:numPr>
          <w:ilvl w:val="4"/>
          <w:numId w:val="0"/>
        </w:numPr>
        <w:spacing w:line="259" w:lineRule="auto"/>
        <w:ind w:left="1008" w:hanging="1008"/>
        <w:rPr>
          <w:sz w:val="24"/>
        </w:rPr>
      </w:pPr>
      <w:r w:rsidRPr="00E540AF">
        <w:rPr>
          <w:sz w:val="24"/>
        </w:rPr>
        <w:t>Search and view</w:t>
      </w:r>
    </w:p>
    <w:p w:rsidR="00133FE6" w:rsidRPr="008E68F8" w:rsidRDefault="00133FE6" w:rsidP="00133FE6">
      <w:pPr>
        <w:pStyle w:val="ListParagraph"/>
        <w:numPr>
          <w:ilvl w:val="0"/>
          <w:numId w:val="135"/>
        </w:numPr>
        <w:spacing w:after="160" w:line="259" w:lineRule="auto"/>
      </w:pPr>
      <w:r w:rsidRPr="008E68F8">
        <w:t xml:space="preserve">Pressing Plan then </w:t>
      </w:r>
      <w:r>
        <w:t>Delivery P</w:t>
      </w:r>
      <w:r w:rsidRPr="008E68F8">
        <w:t xml:space="preserve">lan from menu bar will bring staffs to </w:t>
      </w:r>
      <w:r>
        <w:t>Delivery</w:t>
      </w:r>
      <w:r w:rsidRPr="008E68F8">
        <w:t xml:space="preserve"> Plan page.</w:t>
      </w:r>
    </w:p>
    <w:p w:rsidR="00133FE6" w:rsidRPr="008E68F8" w:rsidRDefault="00133FE6" w:rsidP="00133FE6">
      <w:pPr>
        <w:pStyle w:val="ListParagraph"/>
        <w:numPr>
          <w:ilvl w:val="0"/>
          <w:numId w:val="135"/>
        </w:numPr>
        <w:spacing w:after="160" w:line="259" w:lineRule="auto"/>
      </w:pPr>
      <w:r w:rsidRPr="008E68F8">
        <w:t xml:space="preserve">User can filter status or Date to search </w:t>
      </w:r>
      <w:r>
        <w:t>Delivery</w:t>
      </w:r>
      <w:r w:rsidRPr="008E68F8">
        <w:t xml:space="preserve"> plan.</w:t>
      </w:r>
    </w:p>
    <w:p w:rsidR="00133FE6" w:rsidRDefault="00133FE6" w:rsidP="00133FE6">
      <w:r>
        <w:rPr>
          <w:noProof/>
          <w:lang w:eastAsia="ja-JP"/>
        </w:rPr>
        <w:drawing>
          <wp:inline distT="0" distB="0" distL="0" distR="0" wp14:anchorId="62471520" wp14:editId="5C026914">
            <wp:extent cx="5400675" cy="1333500"/>
            <wp:effectExtent l="190500" t="190500" r="200025" b="1905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675" cy="1333500"/>
                    </a:xfrm>
                    <a:prstGeom prst="rect">
                      <a:avLst/>
                    </a:prstGeom>
                    <a:ln>
                      <a:noFill/>
                    </a:ln>
                    <a:effectLst>
                      <a:outerShdw blurRad="190500" algn="tl" rotWithShape="0">
                        <a:srgbClr val="000000">
                          <a:alpha val="70000"/>
                        </a:srgbClr>
                      </a:outerShdw>
                    </a:effectLst>
                  </pic:spPr>
                </pic:pic>
              </a:graphicData>
            </a:graphic>
          </wp:inline>
        </w:drawing>
      </w:r>
    </w:p>
    <w:p w:rsidR="00133FE6" w:rsidRPr="008472A7" w:rsidRDefault="00133FE6" w:rsidP="00133FE6">
      <w:pPr>
        <w:pStyle w:val="ListParagraph"/>
        <w:numPr>
          <w:ilvl w:val="0"/>
          <w:numId w:val="130"/>
        </w:numPr>
        <w:spacing w:after="160" w:line="259" w:lineRule="auto"/>
      </w:pPr>
      <w:r>
        <w:t>Staff</w:t>
      </w:r>
      <w:r w:rsidRPr="008472A7">
        <w:t xml:space="preserve"> can view detail of each </w:t>
      </w:r>
      <w:r>
        <w:t>delivery plan</w:t>
      </w:r>
      <w:r w:rsidRPr="008472A7">
        <w:t xml:space="preserve"> by pressing</w:t>
      </w:r>
      <w:r>
        <w:t xml:space="preserve"> </w:t>
      </w:r>
      <w:r>
        <w:rPr>
          <w:noProof/>
          <w:lang w:eastAsia="ja-JP"/>
        </w:rPr>
        <w:drawing>
          <wp:inline distT="0" distB="0" distL="0" distR="0" wp14:anchorId="63861927" wp14:editId="2A7FD4CC">
            <wp:extent cx="200025" cy="2000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0025" cy="200025"/>
                    </a:xfrm>
                    <a:prstGeom prst="rect">
                      <a:avLst/>
                    </a:prstGeom>
                  </pic:spPr>
                </pic:pic>
              </a:graphicData>
            </a:graphic>
          </wp:inline>
        </w:drawing>
      </w:r>
      <w:r>
        <w:t xml:space="preserve"> icon.</w:t>
      </w:r>
    </w:p>
    <w:p w:rsidR="00133FE6" w:rsidRDefault="00133FE6" w:rsidP="00133FE6">
      <w:r>
        <w:t>Here is one example screen of detail of a delivery plan.</w:t>
      </w:r>
    </w:p>
    <w:p w:rsidR="00133FE6" w:rsidRDefault="00133FE6" w:rsidP="00133FE6">
      <w:r>
        <w:rPr>
          <w:noProof/>
          <w:lang w:eastAsia="ja-JP"/>
        </w:rPr>
        <w:drawing>
          <wp:inline distT="0" distB="0" distL="0" distR="0" wp14:anchorId="0513519B" wp14:editId="512E6353">
            <wp:extent cx="5734050" cy="2469439"/>
            <wp:effectExtent l="190500" t="190500" r="190500" b="1981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36700" cy="2470580"/>
                    </a:xfrm>
                    <a:prstGeom prst="rect">
                      <a:avLst/>
                    </a:prstGeom>
                    <a:ln>
                      <a:noFill/>
                    </a:ln>
                    <a:effectLst>
                      <a:outerShdw blurRad="190500" algn="tl" rotWithShape="0">
                        <a:srgbClr val="000000">
                          <a:alpha val="70000"/>
                        </a:srgbClr>
                      </a:outerShdw>
                    </a:effectLst>
                  </pic:spPr>
                </pic:pic>
              </a:graphicData>
            </a:graphic>
          </wp:inline>
        </w:drawing>
      </w:r>
    </w:p>
    <w:p w:rsidR="00133FE6" w:rsidRPr="008E68F8" w:rsidRDefault="00133FE6" w:rsidP="00133FE6">
      <w:pPr>
        <w:pStyle w:val="ListParagraph"/>
        <w:numPr>
          <w:ilvl w:val="0"/>
          <w:numId w:val="130"/>
        </w:numPr>
        <w:spacing w:after="160" w:line="259" w:lineRule="auto"/>
      </w:pPr>
      <w:r w:rsidRPr="008E68F8">
        <w:t xml:space="preserve">Users can view detail of each </w:t>
      </w:r>
      <w:r>
        <w:t>order</w:t>
      </w:r>
      <w:r w:rsidRPr="008E68F8">
        <w:t xml:space="preserve"> of </w:t>
      </w:r>
      <w:r>
        <w:t xml:space="preserve">delivery </w:t>
      </w:r>
      <w:r w:rsidRPr="008E68F8">
        <w:t xml:space="preserve">plan by pressing </w:t>
      </w:r>
      <w:r>
        <w:rPr>
          <w:noProof/>
          <w:lang w:eastAsia="ja-JP"/>
        </w:rPr>
        <w:drawing>
          <wp:inline distT="0" distB="0" distL="0" distR="0" wp14:anchorId="7BA553F2" wp14:editId="1092613B">
            <wp:extent cx="200025" cy="200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0025" cy="200025"/>
                    </a:xfrm>
                    <a:prstGeom prst="rect">
                      <a:avLst/>
                    </a:prstGeom>
                  </pic:spPr>
                </pic:pic>
              </a:graphicData>
            </a:graphic>
          </wp:inline>
        </w:drawing>
      </w:r>
      <w:r w:rsidRPr="008E68F8">
        <w:t xml:space="preserve"> icon.</w:t>
      </w:r>
    </w:p>
    <w:p w:rsidR="00133FE6" w:rsidRDefault="00133FE6" w:rsidP="00133FE6">
      <w:r>
        <w:rPr>
          <w:noProof/>
          <w:lang w:eastAsia="ja-JP"/>
        </w:rPr>
        <w:lastRenderedPageBreak/>
        <w:drawing>
          <wp:inline distT="0" distB="0" distL="0" distR="0" wp14:anchorId="5AA8C0B7" wp14:editId="16F613BC">
            <wp:extent cx="5842000" cy="1363133"/>
            <wp:effectExtent l="190500" t="190500" r="196850" b="1993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867715" cy="1369133"/>
                    </a:xfrm>
                    <a:prstGeom prst="rect">
                      <a:avLst/>
                    </a:prstGeom>
                    <a:ln>
                      <a:noFill/>
                    </a:ln>
                    <a:effectLst>
                      <a:outerShdw blurRad="190500" algn="tl" rotWithShape="0">
                        <a:srgbClr val="000000">
                          <a:alpha val="70000"/>
                        </a:srgbClr>
                      </a:outerShdw>
                    </a:effectLst>
                  </pic:spPr>
                </pic:pic>
              </a:graphicData>
            </a:graphic>
          </wp:inline>
        </w:drawing>
      </w:r>
    </w:p>
    <w:p w:rsidR="00133FE6" w:rsidRPr="00950B57" w:rsidRDefault="00133FE6" w:rsidP="00133FE6">
      <w:pPr>
        <w:pStyle w:val="ListParagraph"/>
        <w:numPr>
          <w:ilvl w:val="0"/>
          <w:numId w:val="130"/>
        </w:numPr>
        <w:spacing w:after="160" w:line="259" w:lineRule="auto"/>
      </w:pPr>
      <w:r w:rsidRPr="00950B57">
        <w:t xml:space="preserve">There is a tab named “Map” next to orders list. From this tab, you can get the map for delivering and route for it. </w:t>
      </w:r>
    </w:p>
    <w:p w:rsidR="00133FE6" w:rsidRDefault="00133FE6" w:rsidP="00133FE6">
      <w:r>
        <w:rPr>
          <w:noProof/>
          <w:lang w:eastAsia="ja-JP"/>
        </w:rPr>
        <w:drawing>
          <wp:inline distT="0" distB="0" distL="0" distR="0" wp14:anchorId="795FD24F" wp14:editId="6C1417AF">
            <wp:extent cx="5810250" cy="4065312"/>
            <wp:effectExtent l="190500" t="190500" r="190500" b="1828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807858" cy="4063639"/>
                    </a:xfrm>
                    <a:prstGeom prst="rect">
                      <a:avLst/>
                    </a:prstGeom>
                    <a:ln>
                      <a:noFill/>
                    </a:ln>
                    <a:effectLst>
                      <a:outerShdw blurRad="190500" algn="tl" rotWithShape="0">
                        <a:srgbClr val="000000">
                          <a:alpha val="70000"/>
                        </a:srgbClr>
                      </a:outerShdw>
                    </a:effectLst>
                  </pic:spPr>
                </pic:pic>
              </a:graphicData>
            </a:graphic>
          </wp:inline>
        </w:drawing>
      </w:r>
    </w:p>
    <w:p w:rsidR="00133FE6" w:rsidRPr="00950B57" w:rsidRDefault="00133FE6" w:rsidP="00133FE6">
      <w:pPr>
        <w:pStyle w:val="ListParagraph"/>
        <w:numPr>
          <w:ilvl w:val="0"/>
          <w:numId w:val="130"/>
        </w:numPr>
        <w:spacing w:after="160" w:line="259" w:lineRule="auto"/>
      </w:pPr>
      <w:r w:rsidRPr="00950B57">
        <w:t xml:space="preserve">You can see two buttons helping you getting route here are </w:t>
      </w:r>
      <w:r>
        <w:rPr>
          <w:noProof/>
          <w:lang w:eastAsia="ja-JP"/>
        </w:rPr>
        <w:drawing>
          <wp:inline distT="0" distB="0" distL="0" distR="0" wp14:anchorId="59DD7F7F" wp14:editId="21710CC5">
            <wp:extent cx="990600" cy="266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990600" cy="266700"/>
                    </a:xfrm>
                    <a:prstGeom prst="rect">
                      <a:avLst/>
                    </a:prstGeom>
                  </pic:spPr>
                </pic:pic>
              </a:graphicData>
            </a:graphic>
          </wp:inline>
        </w:drawing>
      </w:r>
      <w:r w:rsidRPr="00950B57">
        <w:t xml:space="preserve"> </w:t>
      </w:r>
      <w:r>
        <w:t xml:space="preserve">button </w:t>
      </w:r>
      <w:r w:rsidRPr="00950B57">
        <w:t xml:space="preserve">and </w:t>
      </w:r>
      <w:r>
        <w:rPr>
          <w:noProof/>
          <w:lang w:eastAsia="ja-JP"/>
        </w:rPr>
        <w:drawing>
          <wp:inline distT="0" distB="0" distL="0" distR="0" wp14:anchorId="0903AF0C" wp14:editId="6D5F0BCA">
            <wp:extent cx="1514475" cy="2857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514475" cy="285750"/>
                    </a:xfrm>
                    <a:prstGeom prst="rect">
                      <a:avLst/>
                    </a:prstGeom>
                  </pic:spPr>
                </pic:pic>
              </a:graphicData>
            </a:graphic>
          </wp:inline>
        </w:drawing>
      </w:r>
      <w:r>
        <w:t xml:space="preserve"> button</w:t>
      </w:r>
      <w:r w:rsidRPr="00950B57">
        <w:t>.</w:t>
      </w:r>
    </w:p>
    <w:p w:rsidR="00133FE6" w:rsidRDefault="00133FE6" w:rsidP="00133FE6">
      <w:pPr>
        <w:pStyle w:val="Heading5"/>
        <w:numPr>
          <w:ilvl w:val="4"/>
          <w:numId w:val="0"/>
        </w:numPr>
        <w:spacing w:line="259" w:lineRule="auto"/>
        <w:ind w:left="1008" w:hanging="1008"/>
      </w:pPr>
      <w:r>
        <w:t>Add new Collection Plan</w:t>
      </w:r>
    </w:p>
    <w:p w:rsidR="00133FE6" w:rsidRPr="002C653A" w:rsidRDefault="00133FE6" w:rsidP="00133FE6">
      <w:pPr>
        <w:pStyle w:val="ListParagraph"/>
        <w:numPr>
          <w:ilvl w:val="0"/>
          <w:numId w:val="132"/>
        </w:numPr>
        <w:spacing w:after="160" w:line="259" w:lineRule="auto"/>
      </w:pPr>
      <w:r w:rsidRPr="002C653A">
        <w:t xml:space="preserve">This is the screen for add new </w:t>
      </w:r>
      <w:r>
        <w:t>Delivery</w:t>
      </w:r>
      <w:r w:rsidRPr="002C653A">
        <w:t xml:space="preserve"> Plan. </w:t>
      </w:r>
      <w:r w:rsidRPr="00320758">
        <w:t xml:space="preserve">Click on </w:t>
      </w:r>
      <w:r>
        <w:rPr>
          <w:noProof/>
          <w:lang w:eastAsia="ja-JP"/>
        </w:rPr>
        <w:drawing>
          <wp:inline distT="0" distB="0" distL="0" distR="0" wp14:anchorId="72543991" wp14:editId="2431732D">
            <wp:extent cx="714375" cy="4000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14375" cy="400050"/>
                    </a:xfrm>
                    <a:prstGeom prst="rect">
                      <a:avLst/>
                    </a:prstGeom>
                  </pic:spPr>
                </pic:pic>
              </a:graphicData>
            </a:graphic>
          </wp:inline>
        </w:drawing>
      </w:r>
      <w:r w:rsidRPr="00320758">
        <w:t xml:space="preserve"> button on the left-</w:t>
      </w:r>
      <w:r>
        <w:t>top corner above Delivery table to go to this screen</w:t>
      </w:r>
      <w:r w:rsidRPr="002C653A">
        <w:t>.</w:t>
      </w:r>
    </w:p>
    <w:p w:rsidR="00133FE6" w:rsidRPr="002C653A" w:rsidRDefault="00133FE6" w:rsidP="00133FE6">
      <w:pPr>
        <w:ind w:left="360"/>
      </w:pPr>
      <w:r>
        <w:rPr>
          <w:noProof/>
          <w:lang w:eastAsia="ja-JP"/>
        </w:rPr>
        <w:lastRenderedPageBreak/>
        <w:drawing>
          <wp:inline distT="0" distB="0" distL="0" distR="0" wp14:anchorId="181C56CC" wp14:editId="123A9499">
            <wp:extent cx="5429250" cy="2555112"/>
            <wp:effectExtent l="190500" t="190500" r="190500" b="1885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28611" cy="2554811"/>
                    </a:xfrm>
                    <a:prstGeom prst="rect">
                      <a:avLst/>
                    </a:prstGeom>
                    <a:ln>
                      <a:noFill/>
                    </a:ln>
                    <a:effectLst>
                      <a:outerShdw blurRad="190500" algn="tl" rotWithShape="0">
                        <a:srgbClr val="000000">
                          <a:alpha val="70000"/>
                        </a:srgbClr>
                      </a:outerShdw>
                    </a:effectLst>
                  </pic:spPr>
                </pic:pic>
              </a:graphicData>
            </a:graphic>
          </wp:inline>
        </w:drawing>
      </w:r>
    </w:p>
    <w:p w:rsidR="00133FE6" w:rsidRPr="002C653A" w:rsidRDefault="00133FE6" w:rsidP="00133FE6">
      <w:pPr>
        <w:pStyle w:val="ListParagraph"/>
        <w:numPr>
          <w:ilvl w:val="0"/>
          <w:numId w:val="132"/>
        </w:numPr>
        <w:spacing w:after="160" w:line="259" w:lineRule="auto"/>
      </w:pPr>
      <w:r w:rsidRPr="002C653A">
        <w:t xml:space="preserve">Pressing </w:t>
      </w:r>
      <w:r>
        <w:rPr>
          <w:noProof/>
          <w:lang w:eastAsia="ja-JP"/>
        </w:rPr>
        <w:drawing>
          <wp:inline distT="0" distB="0" distL="0" distR="0" wp14:anchorId="6C6365CE" wp14:editId="3C4580D4">
            <wp:extent cx="219075" cy="2190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19075" cy="219075"/>
                    </a:xfrm>
                    <a:prstGeom prst="rect">
                      <a:avLst/>
                    </a:prstGeom>
                  </pic:spPr>
                </pic:pic>
              </a:graphicData>
            </a:graphic>
          </wp:inline>
        </w:drawing>
      </w:r>
      <w:r w:rsidRPr="002C653A">
        <w:t xml:space="preserve"> icon will</w:t>
      </w:r>
      <w:r>
        <w:t xml:space="preserve"> allow users to</w:t>
      </w:r>
      <w:r w:rsidRPr="002C653A">
        <w:t xml:space="preserve"> set location of this </w:t>
      </w:r>
      <w:r>
        <w:t>order</w:t>
      </w:r>
      <w:r w:rsidRPr="002C653A">
        <w:t xml:space="preserve"> to map</w:t>
      </w:r>
      <w:r>
        <w:t xml:space="preserve"> if its location on map was wrong</w:t>
      </w:r>
      <w:r w:rsidRPr="002C653A">
        <w:t xml:space="preserve">. </w:t>
      </w:r>
      <w:r>
        <w:rPr>
          <w:noProof/>
          <w:lang w:eastAsia="ja-JP"/>
        </w:rPr>
        <w:drawing>
          <wp:inline distT="0" distB="0" distL="0" distR="0" wp14:anchorId="516C1B8F" wp14:editId="3B6A0EEC">
            <wp:extent cx="276225" cy="238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76225" cy="238125"/>
                    </a:xfrm>
                    <a:prstGeom prst="rect">
                      <a:avLst/>
                    </a:prstGeom>
                  </pic:spPr>
                </pic:pic>
              </a:graphicData>
            </a:graphic>
          </wp:inline>
        </w:drawing>
      </w:r>
      <w:r w:rsidRPr="002C653A">
        <w:t xml:space="preserve"> </w:t>
      </w:r>
      <w:proofErr w:type="gramStart"/>
      <w:r w:rsidRPr="002C653A">
        <w:t>button</w:t>
      </w:r>
      <w:proofErr w:type="gramEnd"/>
      <w:r w:rsidRPr="002C653A">
        <w:t xml:space="preserve"> for confirm the location and </w:t>
      </w:r>
      <w:r>
        <w:rPr>
          <w:noProof/>
          <w:lang w:eastAsia="ja-JP"/>
        </w:rPr>
        <w:drawing>
          <wp:inline distT="0" distB="0" distL="0" distR="0" wp14:anchorId="6ECB42A2" wp14:editId="06C824F6">
            <wp:extent cx="238125" cy="2286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38125" cy="228600"/>
                    </a:xfrm>
                    <a:prstGeom prst="rect">
                      <a:avLst/>
                    </a:prstGeom>
                  </pic:spPr>
                </pic:pic>
              </a:graphicData>
            </a:graphic>
          </wp:inline>
        </w:drawing>
      </w:r>
      <w:r w:rsidRPr="002C653A">
        <w:t xml:space="preserve"> for cancel set location. </w:t>
      </w:r>
    </w:p>
    <w:p w:rsidR="00133FE6" w:rsidRPr="002C653A" w:rsidRDefault="00133FE6" w:rsidP="00133FE6">
      <w:pPr>
        <w:pStyle w:val="ListParagraph"/>
        <w:numPr>
          <w:ilvl w:val="0"/>
          <w:numId w:val="132"/>
        </w:numPr>
        <w:spacing w:after="160" w:line="259" w:lineRule="auto"/>
      </w:pPr>
      <w:r w:rsidRPr="002C653A">
        <w:t xml:space="preserve">Adding request to </w:t>
      </w:r>
      <w:r>
        <w:t>Delivery</w:t>
      </w:r>
      <w:r w:rsidRPr="002C653A">
        <w:t xml:space="preserve"> Plan will be done when users click on </w:t>
      </w:r>
      <w:r>
        <w:rPr>
          <w:noProof/>
          <w:lang w:eastAsia="ja-JP"/>
        </w:rPr>
        <w:drawing>
          <wp:inline distT="0" distB="0" distL="0" distR="0" wp14:anchorId="473E9841" wp14:editId="4763D9DE">
            <wp:extent cx="285750" cy="1809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5750" cy="180975"/>
                    </a:xfrm>
                    <a:prstGeom prst="rect">
                      <a:avLst/>
                    </a:prstGeom>
                  </pic:spPr>
                </pic:pic>
              </a:graphicData>
            </a:graphic>
          </wp:inline>
        </w:drawing>
      </w:r>
      <w:r w:rsidRPr="002C653A">
        <w:t xml:space="preserve"> button.</w:t>
      </w:r>
    </w:p>
    <w:p w:rsidR="00133FE6" w:rsidRDefault="00133FE6" w:rsidP="00133FE6">
      <w:pPr>
        <w:pStyle w:val="ListParagraph"/>
        <w:numPr>
          <w:ilvl w:val="0"/>
          <w:numId w:val="132"/>
        </w:numPr>
        <w:spacing w:after="160" w:line="259" w:lineRule="auto"/>
      </w:pPr>
      <w:r w:rsidRPr="002C653A">
        <w:t xml:space="preserve">Users can add </w:t>
      </w:r>
      <w:r>
        <w:t>Orders</w:t>
      </w:r>
      <w:r w:rsidRPr="002C653A">
        <w:t xml:space="preserve"> from list of unplanned </w:t>
      </w:r>
      <w:r>
        <w:t>Orders</w:t>
      </w:r>
      <w:r w:rsidRPr="002C653A">
        <w:t xml:space="preserve"> on the left to map or to table.</w:t>
      </w:r>
    </w:p>
    <w:p w:rsidR="00133FE6" w:rsidRPr="002C653A" w:rsidRDefault="00133FE6" w:rsidP="00133FE6">
      <w:pPr>
        <w:pStyle w:val="ListParagraph"/>
        <w:numPr>
          <w:ilvl w:val="0"/>
          <w:numId w:val="132"/>
        </w:numPr>
        <w:spacing w:after="160" w:line="259" w:lineRule="auto"/>
      </w:pPr>
      <w:r w:rsidRPr="002C653A">
        <w:t xml:space="preserve">To toggle “Not use map” screen, users can click </w:t>
      </w:r>
      <w:r>
        <w:rPr>
          <w:noProof/>
          <w:lang w:eastAsia="ja-JP"/>
        </w:rPr>
        <w:drawing>
          <wp:inline distT="0" distB="0" distL="0" distR="0" wp14:anchorId="5CA9F4D6" wp14:editId="7F2291C0">
            <wp:extent cx="1200150" cy="304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00150" cy="304800"/>
                    </a:xfrm>
                    <a:prstGeom prst="rect">
                      <a:avLst/>
                    </a:prstGeom>
                  </pic:spPr>
                </pic:pic>
              </a:graphicData>
            </a:graphic>
          </wp:inline>
        </w:drawing>
      </w:r>
      <w:r w:rsidRPr="002C653A">
        <w:t xml:space="preserve"> button.</w:t>
      </w:r>
    </w:p>
    <w:p w:rsidR="00133FE6" w:rsidRPr="002C653A" w:rsidRDefault="00133FE6" w:rsidP="00133FE6">
      <w:pPr>
        <w:pStyle w:val="ListParagraph"/>
        <w:numPr>
          <w:ilvl w:val="0"/>
          <w:numId w:val="132"/>
        </w:numPr>
        <w:spacing w:after="160" w:line="259" w:lineRule="auto"/>
      </w:pPr>
      <w:r w:rsidRPr="002C653A">
        <w:t xml:space="preserve">This is “Not Use Map” screen for creating </w:t>
      </w:r>
      <w:r>
        <w:t>Delivery P</w:t>
      </w:r>
      <w:r w:rsidRPr="002C653A">
        <w:t>lan</w:t>
      </w:r>
    </w:p>
    <w:p w:rsidR="00133FE6" w:rsidRPr="002C653A" w:rsidRDefault="00133FE6" w:rsidP="00133FE6">
      <w:pPr>
        <w:ind w:left="360"/>
      </w:pPr>
      <w:r>
        <w:rPr>
          <w:noProof/>
          <w:lang w:eastAsia="ja-JP"/>
        </w:rPr>
        <w:drawing>
          <wp:inline distT="0" distB="0" distL="0" distR="0" wp14:anchorId="6C3E750C" wp14:editId="331D48C4">
            <wp:extent cx="5467350" cy="2540332"/>
            <wp:effectExtent l="190500" t="190500" r="190500" b="1841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76042" cy="2544370"/>
                    </a:xfrm>
                    <a:prstGeom prst="rect">
                      <a:avLst/>
                    </a:prstGeom>
                    <a:ln>
                      <a:noFill/>
                    </a:ln>
                    <a:effectLst>
                      <a:outerShdw blurRad="190500" algn="tl" rotWithShape="0">
                        <a:srgbClr val="000000">
                          <a:alpha val="70000"/>
                        </a:srgbClr>
                      </a:outerShdw>
                    </a:effectLst>
                  </pic:spPr>
                </pic:pic>
              </a:graphicData>
            </a:graphic>
          </wp:inline>
        </w:drawing>
      </w:r>
    </w:p>
    <w:p w:rsidR="00133FE6" w:rsidRPr="002C653A" w:rsidRDefault="00133FE6" w:rsidP="00133FE6">
      <w:pPr>
        <w:pStyle w:val="ListParagraph"/>
        <w:numPr>
          <w:ilvl w:val="0"/>
          <w:numId w:val="132"/>
        </w:numPr>
        <w:spacing w:after="160" w:line="259" w:lineRule="auto"/>
      </w:pPr>
      <w:r w:rsidRPr="002C653A">
        <w:t xml:space="preserve">It’s easily for users to add or remove </w:t>
      </w:r>
      <w:r>
        <w:t>Orders</w:t>
      </w:r>
      <w:r w:rsidRPr="002C653A">
        <w:t xml:space="preserve"> to plan on this screen just by pressing </w:t>
      </w:r>
      <w:r>
        <w:rPr>
          <w:noProof/>
          <w:lang w:eastAsia="ja-JP"/>
        </w:rPr>
        <w:drawing>
          <wp:inline distT="0" distB="0" distL="0" distR="0" wp14:anchorId="057D6757" wp14:editId="36F229CE">
            <wp:extent cx="285750" cy="2000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5750" cy="200025"/>
                    </a:xfrm>
                    <a:prstGeom prst="rect">
                      <a:avLst/>
                    </a:prstGeom>
                  </pic:spPr>
                </pic:pic>
              </a:graphicData>
            </a:graphic>
          </wp:inline>
        </w:drawing>
      </w:r>
      <w:r w:rsidRPr="002C653A">
        <w:t xml:space="preserve"> for adding </w:t>
      </w:r>
      <w:r>
        <w:t>order</w:t>
      </w:r>
      <w:r w:rsidRPr="002C653A">
        <w:t xml:space="preserve"> to collection plan or </w:t>
      </w:r>
      <w:r>
        <w:rPr>
          <w:noProof/>
          <w:lang w:eastAsia="ja-JP"/>
        </w:rPr>
        <w:drawing>
          <wp:inline distT="0" distB="0" distL="0" distR="0" wp14:anchorId="033A9C55" wp14:editId="7A8C09D8">
            <wp:extent cx="257175" cy="2381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7175" cy="238125"/>
                    </a:xfrm>
                    <a:prstGeom prst="rect">
                      <a:avLst/>
                    </a:prstGeom>
                  </pic:spPr>
                </pic:pic>
              </a:graphicData>
            </a:graphic>
          </wp:inline>
        </w:drawing>
      </w:r>
      <w:r w:rsidRPr="002C653A">
        <w:t xml:space="preserve"> for removing </w:t>
      </w:r>
      <w:r>
        <w:t>order</w:t>
      </w:r>
      <w:r w:rsidRPr="002C653A">
        <w:t xml:space="preserve"> from collection plan.</w:t>
      </w:r>
    </w:p>
    <w:p w:rsidR="00133FE6" w:rsidRDefault="00133FE6" w:rsidP="00133FE6">
      <w:pPr>
        <w:pStyle w:val="ListParagraph"/>
        <w:numPr>
          <w:ilvl w:val="0"/>
          <w:numId w:val="132"/>
        </w:numPr>
        <w:spacing w:after="160" w:line="259" w:lineRule="auto"/>
      </w:pPr>
      <w:r w:rsidRPr="002C653A">
        <w:t xml:space="preserve">After add enough </w:t>
      </w:r>
      <w:r>
        <w:t>orders</w:t>
      </w:r>
      <w:r w:rsidRPr="002C653A">
        <w:t xml:space="preserve"> to plan, users can press </w:t>
      </w:r>
      <w:r>
        <w:rPr>
          <w:noProof/>
          <w:lang w:eastAsia="ja-JP"/>
        </w:rPr>
        <w:drawing>
          <wp:inline distT="0" distB="0" distL="0" distR="0" wp14:anchorId="6962A0AD" wp14:editId="07BAEB56">
            <wp:extent cx="1085850" cy="304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085850" cy="304800"/>
                    </a:xfrm>
                    <a:prstGeom prst="rect">
                      <a:avLst/>
                    </a:prstGeom>
                  </pic:spPr>
                </pic:pic>
              </a:graphicData>
            </a:graphic>
          </wp:inline>
        </w:drawing>
      </w:r>
      <w:r w:rsidRPr="002C653A">
        <w:t xml:space="preserve"> for creating new plan.</w:t>
      </w:r>
    </w:p>
    <w:p w:rsidR="00133FE6" w:rsidRDefault="00133FE6" w:rsidP="00133FE6">
      <w:pPr>
        <w:pStyle w:val="ListParagraph"/>
        <w:numPr>
          <w:ilvl w:val="0"/>
          <w:numId w:val="132"/>
        </w:numPr>
        <w:spacing w:after="160" w:line="259" w:lineRule="auto"/>
      </w:pPr>
      <w:r>
        <w:t>User will be redirected to Delivery Plan details of the Delivery Plan that has just created.</w:t>
      </w:r>
    </w:p>
    <w:p w:rsidR="00133FE6" w:rsidRDefault="00133FE6" w:rsidP="00133FE6">
      <w:pPr>
        <w:pStyle w:val="ListParagraph"/>
      </w:pPr>
      <w:r>
        <w:rPr>
          <w:noProof/>
          <w:lang w:eastAsia="ja-JP"/>
        </w:rPr>
        <w:lastRenderedPageBreak/>
        <w:drawing>
          <wp:inline distT="0" distB="0" distL="0" distR="0" wp14:anchorId="28E2F798" wp14:editId="26414249">
            <wp:extent cx="5175250" cy="2780039"/>
            <wp:effectExtent l="190500" t="190500" r="196850" b="1917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177685" cy="2781347"/>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Heading5"/>
        <w:numPr>
          <w:ilvl w:val="4"/>
          <w:numId w:val="0"/>
        </w:numPr>
        <w:spacing w:line="259" w:lineRule="auto"/>
        <w:ind w:left="1008" w:hanging="1008"/>
        <w:rPr>
          <w:sz w:val="24"/>
        </w:rPr>
      </w:pPr>
      <w:r w:rsidRPr="008E68F8">
        <w:rPr>
          <w:sz w:val="24"/>
        </w:rPr>
        <w:t>Cancel Plan</w:t>
      </w:r>
      <w:r>
        <w:rPr>
          <w:sz w:val="24"/>
        </w:rPr>
        <w:t>/ Created PDF</w:t>
      </w:r>
    </w:p>
    <w:p w:rsidR="00133FE6" w:rsidRDefault="00133FE6" w:rsidP="00133FE6">
      <w:pPr>
        <w:pStyle w:val="ListParagraph"/>
        <w:numPr>
          <w:ilvl w:val="0"/>
          <w:numId w:val="134"/>
        </w:numPr>
        <w:spacing w:after="160" w:line="259" w:lineRule="auto"/>
      </w:pPr>
      <w:r w:rsidRPr="008E68F8">
        <w:t xml:space="preserve">If users want to cancel plan, they can press </w:t>
      </w:r>
      <w:r>
        <w:rPr>
          <w:noProof/>
          <w:lang w:eastAsia="ja-JP"/>
        </w:rPr>
        <w:drawing>
          <wp:inline distT="0" distB="0" distL="0" distR="0" wp14:anchorId="3098A99C" wp14:editId="6BAF9D43">
            <wp:extent cx="1114425" cy="2952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14425" cy="295275"/>
                    </a:xfrm>
                    <a:prstGeom prst="rect">
                      <a:avLst/>
                    </a:prstGeom>
                  </pic:spPr>
                </pic:pic>
              </a:graphicData>
            </a:graphic>
          </wp:inline>
        </w:drawing>
      </w:r>
      <w:r w:rsidRPr="008E68F8">
        <w:t>button. Dialog will appear request user’s confirmation.</w:t>
      </w:r>
    </w:p>
    <w:p w:rsidR="00133FE6" w:rsidRPr="008E68F8" w:rsidRDefault="00133FE6" w:rsidP="00133FE6">
      <w:pPr>
        <w:pStyle w:val="ListParagraph"/>
        <w:numPr>
          <w:ilvl w:val="0"/>
          <w:numId w:val="134"/>
        </w:numPr>
        <w:spacing w:after="160" w:line="259" w:lineRule="auto"/>
      </w:pPr>
      <w:r>
        <w:t xml:space="preserve">If users want to export this plan to PDF, they can press </w:t>
      </w:r>
      <w:r>
        <w:rPr>
          <w:noProof/>
          <w:lang w:eastAsia="ja-JP"/>
        </w:rPr>
        <w:drawing>
          <wp:inline distT="0" distB="0" distL="0" distR="0" wp14:anchorId="4B30FA24" wp14:editId="30F91903">
            <wp:extent cx="1171575" cy="2857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171575" cy="285750"/>
                    </a:xfrm>
                    <a:prstGeom prst="rect">
                      <a:avLst/>
                    </a:prstGeom>
                  </pic:spPr>
                </pic:pic>
              </a:graphicData>
            </a:graphic>
          </wp:inline>
        </w:drawing>
      </w:r>
      <w:r>
        <w:t xml:space="preserve"> button.</w:t>
      </w:r>
    </w:p>
    <w:p w:rsidR="00133FE6" w:rsidRDefault="00133FE6" w:rsidP="00133FE6">
      <w:pPr>
        <w:pStyle w:val="Heading5"/>
        <w:numPr>
          <w:ilvl w:val="4"/>
          <w:numId w:val="0"/>
        </w:numPr>
        <w:spacing w:line="259" w:lineRule="auto"/>
        <w:ind w:left="1008" w:hanging="1008"/>
        <w:rPr>
          <w:sz w:val="24"/>
        </w:rPr>
      </w:pPr>
      <w:r w:rsidRPr="008E68F8">
        <w:rPr>
          <w:sz w:val="24"/>
        </w:rPr>
        <w:t>Assigned plan to staff</w:t>
      </w:r>
    </w:p>
    <w:p w:rsidR="00133FE6" w:rsidRDefault="00133FE6" w:rsidP="00133FE6">
      <w:pPr>
        <w:pStyle w:val="ListParagraph"/>
        <w:numPr>
          <w:ilvl w:val="0"/>
          <w:numId w:val="133"/>
        </w:numPr>
        <w:spacing w:after="160" w:line="259" w:lineRule="auto"/>
      </w:pPr>
      <w:r w:rsidRPr="008E68F8">
        <w:t xml:space="preserve">Users can assign </w:t>
      </w:r>
      <w:r>
        <w:t>Delivery</w:t>
      </w:r>
      <w:r w:rsidRPr="008E68F8">
        <w:t xml:space="preserve"> Plan which has status is “New” to Delivery Staff by pressing </w:t>
      </w:r>
      <w:r>
        <w:rPr>
          <w:noProof/>
          <w:lang w:eastAsia="ja-JP"/>
        </w:rPr>
        <w:drawing>
          <wp:inline distT="0" distB="0" distL="0" distR="0" wp14:anchorId="5F414B13" wp14:editId="66EA0093">
            <wp:extent cx="295275" cy="1905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5275" cy="190500"/>
                    </a:xfrm>
                    <a:prstGeom prst="rect">
                      <a:avLst/>
                    </a:prstGeom>
                  </pic:spPr>
                </pic:pic>
              </a:graphicData>
            </a:graphic>
          </wp:inline>
        </w:drawing>
      </w:r>
      <w:r w:rsidRPr="008E68F8">
        <w:t>button next to “Assigned To”. “Assign plan” pop up will appear as the follow picture</w:t>
      </w:r>
    </w:p>
    <w:p w:rsidR="00133FE6" w:rsidRPr="008E68F8" w:rsidRDefault="00133FE6" w:rsidP="00133FE6">
      <w:pPr>
        <w:ind w:left="360"/>
      </w:pPr>
      <w:r>
        <w:rPr>
          <w:noProof/>
          <w:lang w:eastAsia="ja-JP"/>
        </w:rPr>
        <w:drawing>
          <wp:inline distT="0" distB="0" distL="0" distR="0" wp14:anchorId="3A24FE17" wp14:editId="38348768">
            <wp:extent cx="5400040" cy="1761490"/>
            <wp:effectExtent l="190500" t="190500" r="181610" b="1816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1761490"/>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Heading5"/>
        <w:numPr>
          <w:ilvl w:val="4"/>
          <w:numId w:val="0"/>
        </w:numPr>
        <w:spacing w:line="259" w:lineRule="auto"/>
        <w:ind w:left="1008" w:hanging="1008"/>
      </w:pPr>
      <w:r>
        <w:t>Mark as collected /mark as finished /remove request</w:t>
      </w:r>
    </w:p>
    <w:p w:rsidR="00133FE6" w:rsidRPr="0018056C" w:rsidRDefault="00133FE6" w:rsidP="00133FE6">
      <w:pPr>
        <w:pStyle w:val="ListParagraph"/>
        <w:numPr>
          <w:ilvl w:val="0"/>
          <w:numId w:val="130"/>
        </w:numPr>
        <w:spacing w:after="160" w:line="259" w:lineRule="auto"/>
      </w:pPr>
      <w:r w:rsidRPr="0018056C">
        <w:t xml:space="preserve">Mark </w:t>
      </w:r>
      <w:r>
        <w:t>orders</w:t>
      </w:r>
      <w:r w:rsidRPr="0018056C">
        <w:t xml:space="preserve"> as collected is so simple by using checkbox and “Mark as Collected” button.</w:t>
      </w:r>
    </w:p>
    <w:p w:rsidR="00133FE6" w:rsidRPr="0018056C" w:rsidRDefault="00133FE6" w:rsidP="00133FE6">
      <w:pPr>
        <w:pStyle w:val="ListParagraph"/>
        <w:numPr>
          <w:ilvl w:val="0"/>
          <w:numId w:val="130"/>
        </w:numPr>
        <w:spacing w:after="160" w:line="259" w:lineRule="auto"/>
      </w:pPr>
      <w:r w:rsidRPr="0018056C">
        <w:t xml:space="preserve">You can select all or none or individual </w:t>
      </w:r>
      <w:r>
        <w:t>order</w:t>
      </w:r>
      <w:r w:rsidRPr="0018056C">
        <w:t xml:space="preserve"> by click on </w:t>
      </w:r>
      <w:r>
        <w:rPr>
          <w:noProof/>
          <w:lang w:eastAsia="ja-JP"/>
        </w:rPr>
        <w:drawing>
          <wp:inline distT="0" distB="0" distL="0" distR="0" wp14:anchorId="523B6C75" wp14:editId="4CBCAFE0">
            <wp:extent cx="447675" cy="4000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7675" cy="400050"/>
                    </a:xfrm>
                    <a:prstGeom prst="rect">
                      <a:avLst/>
                    </a:prstGeom>
                  </pic:spPr>
                </pic:pic>
              </a:graphicData>
            </a:graphic>
          </wp:inline>
        </w:drawing>
      </w:r>
      <w:r>
        <w:t xml:space="preserve"> hyperlink or check box to mark them as delivered.</w:t>
      </w:r>
    </w:p>
    <w:p w:rsidR="00133FE6" w:rsidRPr="0018056C" w:rsidRDefault="00133FE6" w:rsidP="00133FE6">
      <w:pPr>
        <w:pStyle w:val="ListParagraph"/>
        <w:numPr>
          <w:ilvl w:val="0"/>
          <w:numId w:val="130"/>
        </w:numPr>
        <w:spacing w:after="160" w:line="259" w:lineRule="auto"/>
      </w:pPr>
      <w:r w:rsidRPr="0018056C">
        <w:lastRenderedPageBreak/>
        <w:t xml:space="preserve">After choose which Requests has been collected, you can press </w:t>
      </w:r>
      <w:r>
        <w:rPr>
          <w:noProof/>
          <w:lang w:eastAsia="ja-JP"/>
        </w:rPr>
        <w:drawing>
          <wp:inline distT="0" distB="0" distL="0" distR="0" wp14:anchorId="7DB40960" wp14:editId="7ED8A261">
            <wp:extent cx="1581150" cy="3714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581150" cy="371475"/>
                    </a:xfrm>
                    <a:prstGeom prst="rect">
                      <a:avLst/>
                    </a:prstGeom>
                  </pic:spPr>
                </pic:pic>
              </a:graphicData>
            </a:graphic>
          </wp:inline>
        </w:drawing>
      </w:r>
      <w:r>
        <w:t xml:space="preserve"> to ensure</w:t>
      </w:r>
      <w:r w:rsidRPr="0018056C">
        <w:t xml:space="preserve"> they have been collected. </w:t>
      </w:r>
    </w:p>
    <w:p w:rsidR="00133FE6" w:rsidRPr="00101EB6" w:rsidRDefault="00133FE6" w:rsidP="00133FE6">
      <w:pPr>
        <w:pStyle w:val="ListParagraph"/>
        <w:numPr>
          <w:ilvl w:val="0"/>
          <w:numId w:val="130"/>
        </w:numPr>
        <w:spacing w:after="160" w:line="259" w:lineRule="auto"/>
      </w:pPr>
      <w:r w:rsidRPr="0018056C">
        <w:t>After all Requests of this “</w:t>
      </w:r>
      <w:r>
        <w:t>Delivery</w:t>
      </w:r>
      <w:r w:rsidRPr="0018056C">
        <w:t xml:space="preserve"> Plan” have been processed, you can press </w:t>
      </w:r>
      <w:r>
        <w:rPr>
          <w:noProof/>
          <w:lang w:eastAsia="ja-JP"/>
        </w:rPr>
        <w:drawing>
          <wp:inline distT="0" distB="0" distL="0" distR="0" wp14:anchorId="57DA62D7" wp14:editId="700EB8D4">
            <wp:extent cx="82867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828675" cy="495300"/>
                    </a:xfrm>
                    <a:prstGeom prst="rect">
                      <a:avLst/>
                    </a:prstGeom>
                  </pic:spPr>
                </pic:pic>
              </a:graphicData>
            </a:graphic>
          </wp:inline>
        </w:drawing>
      </w:r>
      <w:r w:rsidRPr="0018056C">
        <w:t xml:space="preserve"> to finish this collection plan.</w:t>
      </w:r>
      <w:r>
        <w:t xml:space="preserve"> If any Orders still have status “Planned for delivering”, there will appear a dialog to ask </w:t>
      </w:r>
      <w:r w:rsidRPr="00101EB6">
        <w:t xml:space="preserve">permission for </w:t>
      </w:r>
      <w:r w:rsidRPr="00101EB6">
        <w:rPr>
          <w:rFonts w:cs="Helvetica"/>
          <w:shd w:val="clear" w:color="auto" w:fill="FFFFFF"/>
        </w:rPr>
        <w:t xml:space="preserve">Remove undelivered </w:t>
      </w:r>
      <w:r>
        <w:rPr>
          <w:rFonts w:cs="Helvetica"/>
          <w:shd w:val="clear" w:color="auto" w:fill="FFFFFF"/>
        </w:rPr>
        <w:t>orders</w:t>
      </w:r>
      <w:r w:rsidRPr="00101EB6">
        <w:rPr>
          <w:rFonts w:cs="Helvetica"/>
          <w:shd w:val="clear" w:color="auto" w:fill="FFFFFF"/>
        </w:rPr>
        <w:t xml:space="preserve"> from plan and mark pla</w:t>
      </w:r>
      <w:r>
        <w:rPr>
          <w:rFonts w:cs="Helvetica"/>
          <w:shd w:val="clear" w:color="auto" w:fill="FFFFFF"/>
        </w:rPr>
        <w:t>n as fi</w:t>
      </w:r>
      <w:r w:rsidRPr="00101EB6">
        <w:rPr>
          <w:rFonts w:cs="Helvetica"/>
          <w:shd w:val="clear" w:color="auto" w:fill="FFFFFF"/>
        </w:rPr>
        <w:t>nished</w:t>
      </w:r>
      <w:r>
        <w:rPr>
          <w:rFonts w:cs="Helvetica"/>
          <w:shd w:val="clear" w:color="auto" w:fill="FFFFFF"/>
        </w:rPr>
        <w:t>.</w:t>
      </w:r>
    </w:p>
    <w:p w:rsidR="00133FE6" w:rsidRDefault="00133FE6" w:rsidP="00133FE6">
      <w:pPr>
        <w:pStyle w:val="ListParagraph"/>
        <w:numPr>
          <w:ilvl w:val="0"/>
          <w:numId w:val="130"/>
        </w:numPr>
        <w:spacing w:after="160" w:line="259" w:lineRule="auto"/>
      </w:pPr>
      <w:r w:rsidRPr="0018056C">
        <w:t xml:space="preserve">Users can cancel </w:t>
      </w:r>
      <w:r>
        <w:t>orders</w:t>
      </w:r>
      <w:r w:rsidRPr="0018056C">
        <w:t xml:space="preserve"> of this </w:t>
      </w:r>
      <w:r>
        <w:t>Delivery</w:t>
      </w:r>
      <w:r w:rsidRPr="0018056C">
        <w:t xml:space="preserve"> plan by click on </w:t>
      </w:r>
      <w:r>
        <w:rPr>
          <w:noProof/>
          <w:lang w:eastAsia="ja-JP"/>
        </w:rPr>
        <w:drawing>
          <wp:inline distT="0" distB="0" distL="0" distR="0" wp14:anchorId="7FD59E57" wp14:editId="41285D13">
            <wp:extent cx="219075" cy="1905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9075" cy="190500"/>
                    </a:xfrm>
                    <a:prstGeom prst="rect">
                      <a:avLst/>
                    </a:prstGeom>
                  </pic:spPr>
                </pic:pic>
              </a:graphicData>
            </a:graphic>
          </wp:inline>
        </w:drawing>
      </w:r>
      <w:r w:rsidRPr="0018056C">
        <w:t xml:space="preserve"> icon.</w:t>
      </w:r>
    </w:p>
    <w:p w:rsidR="00133FE6" w:rsidRDefault="00133FE6" w:rsidP="00133FE6">
      <w:pPr>
        <w:pStyle w:val="Heading4"/>
        <w:numPr>
          <w:ilvl w:val="3"/>
          <w:numId w:val="0"/>
        </w:numPr>
        <w:spacing w:line="259" w:lineRule="auto"/>
        <w:ind w:left="864" w:hanging="864"/>
      </w:pPr>
      <w:r>
        <w:t>Customer</w:t>
      </w:r>
    </w:p>
    <w:p w:rsidR="00133FE6" w:rsidRDefault="00133FE6" w:rsidP="00133FE6">
      <w:pPr>
        <w:pStyle w:val="Heading5"/>
        <w:numPr>
          <w:ilvl w:val="4"/>
          <w:numId w:val="0"/>
        </w:numPr>
        <w:spacing w:line="259" w:lineRule="auto"/>
        <w:ind w:left="1008" w:hanging="1008"/>
        <w:rPr>
          <w:sz w:val="24"/>
        </w:rPr>
      </w:pPr>
      <w:r w:rsidRPr="00950B57">
        <w:rPr>
          <w:sz w:val="24"/>
        </w:rPr>
        <w:t>View and search</w:t>
      </w:r>
    </w:p>
    <w:p w:rsidR="00133FE6" w:rsidRPr="00DA3D76" w:rsidRDefault="00133FE6" w:rsidP="00133FE6">
      <w:pPr>
        <w:pStyle w:val="ListParagraph"/>
        <w:numPr>
          <w:ilvl w:val="0"/>
          <w:numId w:val="136"/>
        </w:numPr>
        <w:spacing w:after="160" w:line="259" w:lineRule="auto"/>
      </w:pPr>
      <w:r w:rsidRPr="00DA3D76">
        <w:t>From menu bar, click to “Customer” will bring user to Customers page, where list all customers of the company also add new customer.</w:t>
      </w:r>
    </w:p>
    <w:p w:rsidR="00133FE6" w:rsidRPr="00DA3D76" w:rsidRDefault="00133FE6" w:rsidP="00133FE6">
      <w:r>
        <w:rPr>
          <w:noProof/>
          <w:lang w:eastAsia="ja-JP"/>
        </w:rPr>
        <w:drawing>
          <wp:inline distT="0" distB="0" distL="0" distR="0" wp14:anchorId="44878A47" wp14:editId="1ED0A09C">
            <wp:extent cx="5727700" cy="1788071"/>
            <wp:effectExtent l="190500" t="190500" r="196850" b="1936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6922" cy="1790950"/>
                    </a:xfrm>
                    <a:prstGeom prst="rect">
                      <a:avLst/>
                    </a:prstGeom>
                    <a:ln>
                      <a:noFill/>
                    </a:ln>
                    <a:effectLst>
                      <a:outerShdw blurRad="190500" algn="tl" rotWithShape="0">
                        <a:srgbClr val="000000">
                          <a:alpha val="70000"/>
                        </a:srgbClr>
                      </a:outerShdw>
                    </a:effectLst>
                  </pic:spPr>
                </pic:pic>
              </a:graphicData>
            </a:graphic>
          </wp:inline>
        </w:drawing>
      </w:r>
    </w:p>
    <w:p w:rsidR="00133FE6" w:rsidRPr="00DA3D76" w:rsidRDefault="00133FE6" w:rsidP="00133FE6">
      <w:pPr>
        <w:pStyle w:val="ListParagraph"/>
        <w:numPr>
          <w:ilvl w:val="0"/>
          <w:numId w:val="136"/>
        </w:numPr>
        <w:spacing w:after="160" w:line="259" w:lineRule="auto"/>
      </w:pPr>
      <w:r w:rsidRPr="00DA3D76">
        <w:t xml:space="preserve">Users can view detail of individual customer by pressing </w:t>
      </w:r>
      <w:r>
        <w:rPr>
          <w:noProof/>
          <w:lang w:eastAsia="ja-JP"/>
        </w:rPr>
        <w:drawing>
          <wp:inline distT="0" distB="0" distL="0" distR="0" wp14:anchorId="44AE39D8" wp14:editId="6AEDDDA5">
            <wp:extent cx="323850" cy="2476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3850" cy="247650"/>
                    </a:xfrm>
                    <a:prstGeom prst="rect">
                      <a:avLst/>
                    </a:prstGeom>
                  </pic:spPr>
                </pic:pic>
              </a:graphicData>
            </a:graphic>
          </wp:inline>
        </w:drawing>
      </w:r>
      <w:r w:rsidRPr="00DA3D76">
        <w:t xml:space="preserve"> button.</w:t>
      </w:r>
    </w:p>
    <w:p w:rsidR="00133FE6" w:rsidRPr="00DA3D76" w:rsidRDefault="00133FE6" w:rsidP="00133FE6">
      <w:pPr>
        <w:pStyle w:val="ListParagraph"/>
        <w:numPr>
          <w:ilvl w:val="0"/>
          <w:numId w:val="136"/>
        </w:numPr>
        <w:spacing w:after="160" w:line="259" w:lineRule="auto"/>
      </w:pPr>
      <w:r w:rsidRPr="00DA3D76">
        <w:t>Here is an example of customer’s details</w:t>
      </w:r>
    </w:p>
    <w:p w:rsidR="00133FE6" w:rsidRPr="00DA3D76" w:rsidRDefault="00133FE6" w:rsidP="00133FE6">
      <w:r>
        <w:rPr>
          <w:noProof/>
          <w:lang w:eastAsia="ja-JP"/>
        </w:rPr>
        <w:drawing>
          <wp:inline distT="0" distB="0" distL="0" distR="0" wp14:anchorId="425CFC66" wp14:editId="044BBFD5">
            <wp:extent cx="5918200" cy="2244616"/>
            <wp:effectExtent l="190500" t="190500" r="196850" b="1943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18569" cy="2244756"/>
                    </a:xfrm>
                    <a:prstGeom prst="rect">
                      <a:avLst/>
                    </a:prstGeom>
                    <a:ln>
                      <a:noFill/>
                    </a:ln>
                    <a:effectLst>
                      <a:outerShdw blurRad="190500" algn="tl" rotWithShape="0">
                        <a:srgbClr val="000000">
                          <a:alpha val="70000"/>
                        </a:srgbClr>
                      </a:outerShdw>
                    </a:effectLst>
                  </pic:spPr>
                </pic:pic>
              </a:graphicData>
            </a:graphic>
          </wp:inline>
        </w:drawing>
      </w:r>
    </w:p>
    <w:p w:rsidR="00133FE6" w:rsidRPr="00DA3D76" w:rsidRDefault="00133FE6" w:rsidP="00133FE6">
      <w:pPr>
        <w:pStyle w:val="ListParagraph"/>
        <w:numPr>
          <w:ilvl w:val="0"/>
          <w:numId w:val="136"/>
        </w:numPr>
        <w:spacing w:after="160" w:line="259" w:lineRule="auto"/>
      </w:pPr>
      <w:r w:rsidRPr="00DA3D76">
        <w:lastRenderedPageBreak/>
        <w:t xml:space="preserve">From there, users can edit main information of customer, adding new Addresses, Contacts or edit, remove them. </w:t>
      </w:r>
    </w:p>
    <w:p w:rsidR="00133FE6" w:rsidRDefault="00133FE6" w:rsidP="00133FE6">
      <w:pPr>
        <w:pStyle w:val="ListParagraph"/>
        <w:numPr>
          <w:ilvl w:val="0"/>
          <w:numId w:val="136"/>
        </w:numPr>
        <w:spacing w:after="160" w:line="259" w:lineRule="auto"/>
      </w:pPr>
      <w:r>
        <w:rPr>
          <w:noProof/>
          <w:lang w:eastAsia="ja-JP"/>
        </w:rPr>
        <w:drawing>
          <wp:inline distT="0" distB="0" distL="0" distR="0" wp14:anchorId="690AFBA2" wp14:editId="65646AF6">
            <wp:extent cx="285750" cy="2095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85750" cy="209550"/>
                    </a:xfrm>
                    <a:prstGeom prst="rect">
                      <a:avLst/>
                    </a:prstGeom>
                  </pic:spPr>
                </pic:pic>
              </a:graphicData>
            </a:graphic>
          </wp:inline>
        </w:drawing>
      </w:r>
      <w:r w:rsidRPr="00DA3D76">
        <w:t xml:space="preserve"> </w:t>
      </w:r>
      <w:proofErr w:type="gramStart"/>
      <w:r w:rsidRPr="00DA3D76">
        <w:t>for</w:t>
      </w:r>
      <w:proofErr w:type="gramEnd"/>
      <w:r w:rsidRPr="00DA3D76">
        <w:t xml:space="preserve"> edit, </w:t>
      </w:r>
      <w:r>
        <w:rPr>
          <w:noProof/>
          <w:lang w:eastAsia="ja-JP"/>
        </w:rPr>
        <w:drawing>
          <wp:inline distT="0" distB="0" distL="0" distR="0" wp14:anchorId="58685BE6" wp14:editId="369A5C0C">
            <wp:extent cx="342900" cy="2190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42900" cy="219075"/>
                    </a:xfrm>
                    <a:prstGeom prst="rect">
                      <a:avLst/>
                    </a:prstGeom>
                  </pic:spPr>
                </pic:pic>
              </a:graphicData>
            </a:graphic>
          </wp:inline>
        </w:drawing>
      </w:r>
      <w:r w:rsidRPr="00DA3D76">
        <w:t xml:space="preserve">for remove and </w:t>
      </w:r>
      <w:r>
        <w:rPr>
          <w:noProof/>
          <w:lang w:eastAsia="ja-JP"/>
        </w:rPr>
        <w:drawing>
          <wp:inline distT="0" distB="0" distL="0" distR="0" wp14:anchorId="5ACA1BDD" wp14:editId="169BCF85">
            <wp:extent cx="581025" cy="304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81025" cy="304800"/>
                    </a:xfrm>
                    <a:prstGeom prst="rect">
                      <a:avLst/>
                    </a:prstGeom>
                  </pic:spPr>
                </pic:pic>
              </a:graphicData>
            </a:graphic>
          </wp:inline>
        </w:drawing>
      </w:r>
      <w:r w:rsidRPr="00DA3D76">
        <w:t xml:space="preserve"> for add new information.</w:t>
      </w:r>
    </w:p>
    <w:p w:rsidR="00133FE6" w:rsidRDefault="00133FE6" w:rsidP="00133FE6">
      <w:pPr>
        <w:pStyle w:val="Heading5"/>
        <w:numPr>
          <w:ilvl w:val="4"/>
          <w:numId w:val="0"/>
        </w:numPr>
        <w:spacing w:line="259" w:lineRule="auto"/>
        <w:ind w:left="1008" w:hanging="1008"/>
        <w:rPr>
          <w:sz w:val="24"/>
        </w:rPr>
      </w:pPr>
      <w:r w:rsidRPr="005816E0">
        <w:rPr>
          <w:sz w:val="24"/>
        </w:rPr>
        <w:t>Add new Customer</w:t>
      </w:r>
    </w:p>
    <w:p w:rsidR="00133FE6" w:rsidRDefault="00133FE6" w:rsidP="00133FE6">
      <w:r>
        <w:t xml:space="preserve">From Customers page, users can add new customer by pressing </w:t>
      </w:r>
      <w:r>
        <w:rPr>
          <w:noProof/>
          <w:lang w:eastAsia="ja-JP"/>
        </w:rPr>
        <w:drawing>
          <wp:inline distT="0" distB="0" distL="0" distR="0" wp14:anchorId="7274D9CF" wp14:editId="07D4D8C2">
            <wp:extent cx="581025" cy="3048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81025" cy="304800"/>
                    </a:xfrm>
                    <a:prstGeom prst="rect">
                      <a:avLst/>
                    </a:prstGeom>
                  </pic:spPr>
                </pic:pic>
              </a:graphicData>
            </a:graphic>
          </wp:inline>
        </w:drawing>
      </w:r>
      <w:r>
        <w:t xml:space="preserve"> button. A pop up will appear allow users to fill information of customer.</w:t>
      </w:r>
    </w:p>
    <w:p w:rsidR="00133FE6" w:rsidRDefault="00133FE6" w:rsidP="00133FE6">
      <w:r>
        <w:rPr>
          <w:noProof/>
          <w:lang w:eastAsia="ja-JP"/>
        </w:rPr>
        <w:drawing>
          <wp:inline distT="0" distB="0" distL="0" distR="0" wp14:anchorId="0B8C3603" wp14:editId="1D00D906">
            <wp:extent cx="5400040" cy="3918536"/>
            <wp:effectExtent l="190500" t="190500" r="181610" b="1968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3918536"/>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After press create button, users will be redirected to detail page, require them to add Customer Addresses and Contacts.</w:t>
      </w:r>
    </w:p>
    <w:p w:rsidR="00133FE6" w:rsidRDefault="00133FE6" w:rsidP="00133FE6">
      <w:r>
        <w:t>Here is Adding Addresses form</w:t>
      </w:r>
    </w:p>
    <w:p w:rsidR="00133FE6" w:rsidRDefault="00133FE6" w:rsidP="00133FE6">
      <w:r>
        <w:rPr>
          <w:noProof/>
          <w:lang w:eastAsia="ja-JP"/>
        </w:rPr>
        <w:lastRenderedPageBreak/>
        <w:drawing>
          <wp:inline distT="0" distB="0" distL="0" distR="0" wp14:anchorId="44927D0B" wp14:editId="42D3DBDF">
            <wp:extent cx="5400040" cy="5011166"/>
            <wp:effectExtent l="190500" t="190500" r="181610" b="18986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5011166"/>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And contact form</w:t>
      </w:r>
    </w:p>
    <w:p w:rsidR="00133FE6" w:rsidRDefault="00133FE6" w:rsidP="00133FE6">
      <w:r>
        <w:rPr>
          <w:noProof/>
          <w:lang w:eastAsia="ja-JP"/>
        </w:rPr>
        <w:lastRenderedPageBreak/>
        <w:drawing>
          <wp:inline distT="0" distB="0" distL="0" distR="0" wp14:anchorId="54A6E1C9" wp14:editId="2130CBD1">
            <wp:extent cx="5400040" cy="3564732"/>
            <wp:effectExtent l="190500" t="190500" r="181610" b="1885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3564732"/>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pPr>
        <w:pStyle w:val="Heading4"/>
        <w:numPr>
          <w:ilvl w:val="3"/>
          <w:numId w:val="0"/>
        </w:numPr>
        <w:spacing w:line="259" w:lineRule="auto"/>
        <w:ind w:left="864" w:hanging="864"/>
      </w:pPr>
      <w:r>
        <w:t>Hubs management</w:t>
      </w:r>
    </w:p>
    <w:p w:rsidR="00133FE6" w:rsidRDefault="00133FE6" w:rsidP="00133FE6">
      <w:r>
        <w:t>From menu bar users click “Option config”. Then click Hubs. List of hubs will appears as the follow picture</w:t>
      </w:r>
    </w:p>
    <w:p w:rsidR="00133FE6" w:rsidRDefault="00133FE6" w:rsidP="00133FE6">
      <w:r>
        <w:rPr>
          <w:noProof/>
          <w:lang w:eastAsia="ja-JP"/>
        </w:rPr>
        <w:drawing>
          <wp:inline distT="0" distB="0" distL="0" distR="0" wp14:anchorId="6807C4B3" wp14:editId="0D11F493">
            <wp:extent cx="5892909" cy="2362200"/>
            <wp:effectExtent l="190500" t="190500" r="184150" b="1905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899603" cy="2364883"/>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From this page, users can Edit, set location or remove hub.</w:t>
      </w:r>
    </w:p>
    <w:p w:rsidR="00133FE6" w:rsidRDefault="00133FE6" w:rsidP="00133FE6">
      <w:r>
        <w:t xml:space="preserve">Press </w:t>
      </w:r>
      <w:r>
        <w:rPr>
          <w:noProof/>
          <w:lang w:eastAsia="ja-JP"/>
        </w:rPr>
        <w:drawing>
          <wp:inline distT="0" distB="0" distL="0" distR="0" wp14:anchorId="04E07450" wp14:editId="31DACA6D">
            <wp:extent cx="295275" cy="1714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5275" cy="171450"/>
                    </a:xfrm>
                    <a:prstGeom prst="rect">
                      <a:avLst/>
                    </a:prstGeom>
                  </pic:spPr>
                </pic:pic>
              </a:graphicData>
            </a:graphic>
          </wp:inline>
        </w:drawing>
      </w:r>
      <w:r>
        <w:t xml:space="preserve">to edit, </w:t>
      </w:r>
      <w:r>
        <w:rPr>
          <w:noProof/>
          <w:lang w:eastAsia="ja-JP"/>
        </w:rPr>
        <w:drawing>
          <wp:inline distT="0" distB="0" distL="0" distR="0" wp14:anchorId="31947544" wp14:editId="276377FD">
            <wp:extent cx="247650" cy="238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47650" cy="238125"/>
                    </a:xfrm>
                    <a:prstGeom prst="rect">
                      <a:avLst/>
                    </a:prstGeom>
                  </pic:spPr>
                </pic:pic>
              </a:graphicData>
            </a:graphic>
          </wp:inline>
        </w:drawing>
      </w:r>
      <w:r>
        <w:t xml:space="preserve"> to set location and </w:t>
      </w:r>
      <w:r>
        <w:rPr>
          <w:noProof/>
          <w:lang w:eastAsia="ja-JP"/>
        </w:rPr>
        <w:drawing>
          <wp:inline distT="0" distB="0" distL="0" distR="0" wp14:anchorId="2DFEE6EC" wp14:editId="26EDC68D">
            <wp:extent cx="247650" cy="2381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7650" cy="238125"/>
                    </a:xfrm>
                    <a:prstGeom prst="rect">
                      <a:avLst/>
                    </a:prstGeom>
                  </pic:spPr>
                </pic:pic>
              </a:graphicData>
            </a:graphic>
          </wp:inline>
        </w:drawing>
      </w:r>
      <w:r>
        <w:t>to remove hub.</w:t>
      </w:r>
    </w:p>
    <w:p w:rsidR="00133FE6" w:rsidRDefault="00133FE6" w:rsidP="00133FE6">
      <w:r>
        <w:t xml:space="preserve">Add new Hub by click </w:t>
      </w:r>
      <w:r>
        <w:rPr>
          <w:noProof/>
          <w:lang w:eastAsia="ja-JP"/>
        </w:rPr>
        <w:drawing>
          <wp:inline distT="0" distB="0" distL="0" distR="0" wp14:anchorId="0AE6C866" wp14:editId="52A294DF">
            <wp:extent cx="600075" cy="3048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00075" cy="304800"/>
                    </a:xfrm>
                    <a:prstGeom prst="rect">
                      <a:avLst/>
                    </a:prstGeom>
                  </pic:spPr>
                </pic:pic>
              </a:graphicData>
            </a:graphic>
          </wp:inline>
        </w:drawing>
      </w:r>
      <w:r>
        <w:t xml:space="preserve"> button. Adding hub pop up will appeared as the followed picture:</w:t>
      </w:r>
    </w:p>
    <w:p w:rsidR="00133FE6" w:rsidRDefault="00133FE6" w:rsidP="00133FE6">
      <w:r>
        <w:rPr>
          <w:noProof/>
          <w:lang w:eastAsia="ja-JP"/>
        </w:rPr>
        <w:lastRenderedPageBreak/>
        <w:drawing>
          <wp:inline distT="0" distB="0" distL="0" distR="0" wp14:anchorId="4236021B" wp14:editId="2CFBB082">
            <wp:extent cx="5400040" cy="4983971"/>
            <wp:effectExtent l="190500" t="190500" r="181610" b="1981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4983971"/>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After fill all data and press Create button, new Hub will be added to system.</w:t>
      </w:r>
    </w:p>
    <w:p w:rsidR="00133FE6" w:rsidRDefault="00133FE6" w:rsidP="00133FE6">
      <w:pPr>
        <w:pStyle w:val="Heading4"/>
        <w:numPr>
          <w:ilvl w:val="3"/>
          <w:numId w:val="0"/>
        </w:numPr>
        <w:spacing w:line="259" w:lineRule="auto"/>
        <w:ind w:left="864" w:hanging="864"/>
      </w:pPr>
      <w:r>
        <w:t>Order Payment Type Management</w:t>
      </w:r>
    </w:p>
    <w:p w:rsidR="00133FE6" w:rsidRDefault="00133FE6" w:rsidP="00133FE6">
      <w:r>
        <w:t>From menu bar users click “Option config”. Then click “Order Payment Type”. List of payment type will appears as the follow picture</w:t>
      </w:r>
    </w:p>
    <w:p w:rsidR="00133FE6" w:rsidRDefault="00133FE6" w:rsidP="00133FE6">
      <w:r>
        <w:rPr>
          <w:noProof/>
          <w:lang w:eastAsia="ja-JP"/>
        </w:rPr>
        <w:drawing>
          <wp:inline distT="0" distB="0" distL="0" distR="0" wp14:anchorId="4EAF37E1" wp14:editId="32FF859C">
            <wp:extent cx="5664200" cy="1280495"/>
            <wp:effectExtent l="190500" t="190500" r="184150" b="1866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674284" cy="1282775"/>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From this page, users can Edit, set location or remove Order Payment Types.</w:t>
      </w:r>
    </w:p>
    <w:p w:rsidR="00133FE6" w:rsidRDefault="00133FE6" w:rsidP="00133FE6">
      <w:r>
        <w:t xml:space="preserve">Press </w:t>
      </w:r>
      <w:r>
        <w:rPr>
          <w:noProof/>
          <w:lang w:eastAsia="ja-JP"/>
        </w:rPr>
        <w:drawing>
          <wp:inline distT="0" distB="0" distL="0" distR="0" wp14:anchorId="0FB58778" wp14:editId="421AB93F">
            <wp:extent cx="295275" cy="1714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5275" cy="171450"/>
                    </a:xfrm>
                    <a:prstGeom prst="rect">
                      <a:avLst/>
                    </a:prstGeom>
                  </pic:spPr>
                </pic:pic>
              </a:graphicData>
            </a:graphic>
          </wp:inline>
        </w:drawing>
      </w:r>
      <w:r>
        <w:t xml:space="preserve">to </w:t>
      </w:r>
      <w:proofErr w:type="gramStart"/>
      <w:r>
        <w:t>edit ,</w:t>
      </w:r>
      <w:proofErr w:type="gramEnd"/>
      <w:r>
        <w:t xml:space="preserve"> </w:t>
      </w:r>
      <w:r>
        <w:rPr>
          <w:noProof/>
          <w:lang w:eastAsia="ja-JP"/>
        </w:rPr>
        <w:drawing>
          <wp:inline distT="0" distB="0" distL="0" distR="0" wp14:anchorId="164177A3" wp14:editId="68976235">
            <wp:extent cx="247650" cy="2381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7650" cy="238125"/>
                    </a:xfrm>
                    <a:prstGeom prst="rect">
                      <a:avLst/>
                    </a:prstGeom>
                  </pic:spPr>
                </pic:pic>
              </a:graphicData>
            </a:graphic>
          </wp:inline>
        </w:drawing>
      </w:r>
      <w:r>
        <w:t>to remove Order Payment Type.</w:t>
      </w:r>
    </w:p>
    <w:p w:rsidR="00133FE6" w:rsidRDefault="00133FE6" w:rsidP="00133FE6">
      <w:r>
        <w:lastRenderedPageBreak/>
        <w:t xml:space="preserve">Add new Order Payment Type by click </w:t>
      </w:r>
      <w:r>
        <w:rPr>
          <w:noProof/>
          <w:lang w:eastAsia="ja-JP"/>
        </w:rPr>
        <w:drawing>
          <wp:inline distT="0" distB="0" distL="0" distR="0" wp14:anchorId="129F7BB9" wp14:editId="0B5A3456">
            <wp:extent cx="600075" cy="3048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00075" cy="304800"/>
                    </a:xfrm>
                    <a:prstGeom prst="rect">
                      <a:avLst/>
                    </a:prstGeom>
                  </pic:spPr>
                </pic:pic>
              </a:graphicData>
            </a:graphic>
          </wp:inline>
        </w:drawing>
      </w:r>
      <w:r>
        <w:t xml:space="preserve"> button. Adding Order Payment Type pop up will appeared as the followed picture:</w:t>
      </w:r>
    </w:p>
    <w:p w:rsidR="00133FE6" w:rsidRDefault="00133FE6" w:rsidP="00133FE6">
      <w:r>
        <w:rPr>
          <w:noProof/>
          <w:lang w:eastAsia="ja-JP"/>
        </w:rPr>
        <w:drawing>
          <wp:inline distT="0" distB="0" distL="0" distR="0" wp14:anchorId="1E968FB3" wp14:editId="1113924F">
            <wp:extent cx="5400040" cy="2452959"/>
            <wp:effectExtent l="190500" t="190500" r="181610" b="1955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2452959"/>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After fill all data and press Create button, new Order Payment Type will be added to system.</w:t>
      </w:r>
    </w:p>
    <w:p w:rsidR="00133FE6" w:rsidRDefault="00133FE6" w:rsidP="00133FE6">
      <w:pPr>
        <w:pStyle w:val="Heading4"/>
        <w:numPr>
          <w:ilvl w:val="3"/>
          <w:numId w:val="0"/>
        </w:numPr>
        <w:spacing w:line="259" w:lineRule="auto"/>
        <w:ind w:left="864" w:hanging="864"/>
      </w:pPr>
      <w:r>
        <w:t>Delivery Options Management</w:t>
      </w:r>
    </w:p>
    <w:p w:rsidR="00133FE6" w:rsidRDefault="00133FE6" w:rsidP="00133FE6">
      <w:r>
        <w:t>From menu bar users click “Option config”. Then click “Delivery Option”. List of delivery options will appears as the follow picture</w:t>
      </w:r>
    </w:p>
    <w:p w:rsidR="00133FE6" w:rsidRDefault="00133FE6" w:rsidP="00133FE6">
      <w:r>
        <w:rPr>
          <w:noProof/>
          <w:lang w:eastAsia="ja-JP"/>
        </w:rPr>
        <w:drawing>
          <wp:inline distT="0" distB="0" distL="0" distR="0" wp14:anchorId="36E090BB" wp14:editId="601D19F8">
            <wp:extent cx="5400040" cy="815775"/>
            <wp:effectExtent l="190500" t="190500" r="181610" b="1943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00040" cy="815775"/>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From this page, users can Edit, set location or remove Delivery Options.</w:t>
      </w:r>
    </w:p>
    <w:p w:rsidR="00133FE6" w:rsidRDefault="00133FE6" w:rsidP="00133FE6">
      <w:r>
        <w:t xml:space="preserve">Press </w:t>
      </w:r>
      <w:r>
        <w:rPr>
          <w:noProof/>
          <w:lang w:eastAsia="ja-JP"/>
        </w:rPr>
        <w:drawing>
          <wp:inline distT="0" distB="0" distL="0" distR="0" wp14:anchorId="577A163C" wp14:editId="01B3DF28">
            <wp:extent cx="295275" cy="1714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5275" cy="171450"/>
                    </a:xfrm>
                    <a:prstGeom prst="rect">
                      <a:avLst/>
                    </a:prstGeom>
                  </pic:spPr>
                </pic:pic>
              </a:graphicData>
            </a:graphic>
          </wp:inline>
        </w:drawing>
      </w:r>
      <w:r>
        <w:t>to edit</w:t>
      </w:r>
      <w:proofErr w:type="gramStart"/>
      <w:r>
        <w:t xml:space="preserve">,  </w:t>
      </w:r>
      <w:proofErr w:type="gramEnd"/>
      <w:r>
        <w:rPr>
          <w:noProof/>
          <w:lang w:eastAsia="ja-JP"/>
        </w:rPr>
        <w:drawing>
          <wp:inline distT="0" distB="0" distL="0" distR="0" wp14:anchorId="6C84AF76" wp14:editId="394C28F9">
            <wp:extent cx="247650" cy="2381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7650" cy="238125"/>
                    </a:xfrm>
                    <a:prstGeom prst="rect">
                      <a:avLst/>
                    </a:prstGeom>
                  </pic:spPr>
                </pic:pic>
              </a:graphicData>
            </a:graphic>
          </wp:inline>
        </w:drawing>
      </w:r>
      <w:r>
        <w:t>to remove Delivery Option.</w:t>
      </w:r>
    </w:p>
    <w:p w:rsidR="00133FE6" w:rsidRDefault="00133FE6" w:rsidP="00133FE6">
      <w:r>
        <w:t xml:space="preserve">Add new Delivery Option by click </w:t>
      </w:r>
      <w:r>
        <w:rPr>
          <w:noProof/>
          <w:lang w:eastAsia="ja-JP"/>
        </w:rPr>
        <w:drawing>
          <wp:inline distT="0" distB="0" distL="0" distR="0" wp14:anchorId="39CCA077" wp14:editId="7A34BE0F">
            <wp:extent cx="600075" cy="3048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00075" cy="304800"/>
                    </a:xfrm>
                    <a:prstGeom prst="rect">
                      <a:avLst/>
                    </a:prstGeom>
                  </pic:spPr>
                </pic:pic>
              </a:graphicData>
            </a:graphic>
          </wp:inline>
        </w:drawing>
      </w:r>
      <w:r>
        <w:t xml:space="preserve"> button. Adding Delivery Option pop up will appear as the followed picture:</w:t>
      </w:r>
    </w:p>
    <w:p w:rsidR="00133FE6" w:rsidRDefault="00133FE6" w:rsidP="00133FE6">
      <w:r>
        <w:rPr>
          <w:noProof/>
          <w:lang w:eastAsia="ja-JP"/>
        </w:rPr>
        <w:lastRenderedPageBreak/>
        <w:drawing>
          <wp:inline distT="0" distB="0" distL="0" distR="0" wp14:anchorId="546C3491" wp14:editId="562986E6">
            <wp:extent cx="5400040" cy="2452959"/>
            <wp:effectExtent l="190500" t="190500" r="181610" b="1955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2452959"/>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After fill all data and press Create button, new Delivery Option will be added to system.</w:t>
      </w:r>
    </w:p>
    <w:p w:rsidR="00133FE6" w:rsidRDefault="00133FE6" w:rsidP="00133FE6">
      <w:pPr>
        <w:pStyle w:val="Heading4"/>
        <w:numPr>
          <w:ilvl w:val="3"/>
          <w:numId w:val="0"/>
        </w:numPr>
        <w:spacing w:line="259" w:lineRule="auto"/>
        <w:ind w:left="864" w:hanging="864"/>
      </w:pPr>
      <w:r>
        <w:t>City Province Management</w:t>
      </w:r>
    </w:p>
    <w:p w:rsidR="00133FE6" w:rsidRDefault="00133FE6" w:rsidP="00133FE6">
      <w:r>
        <w:t>From menu bar users click “Option config”. Then click “City Province”. List of City Province will appears as the follow picture</w:t>
      </w:r>
    </w:p>
    <w:p w:rsidR="00133FE6" w:rsidRDefault="00133FE6" w:rsidP="00133FE6">
      <w:r>
        <w:rPr>
          <w:noProof/>
          <w:lang w:eastAsia="ja-JP"/>
        </w:rPr>
        <w:drawing>
          <wp:inline distT="0" distB="0" distL="0" distR="0" wp14:anchorId="122918CC" wp14:editId="4DA90B85">
            <wp:extent cx="5400040" cy="922507"/>
            <wp:effectExtent l="190500" t="190500" r="181610" b="1828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922507"/>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From this page, users can Edit, set location or remove city/province</w:t>
      </w:r>
      <w:proofErr w:type="gramStart"/>
      <w:r>
        <w:t>..</w:t>
      </w:r>
      <w:proofErr w:type="gramEnd"/>
    </w:p>
    <w:p w:rsidR="00133FE6" w:rsidRDefault="00133FE6" w:rsidP="00133FE6">
      <w:r>
        <w:t xml:space="preserve">Press </w:t>
      </w:r>
      <w:r>
        <w:rPr>
          <w:noProof/>
          <w:lang w:eastAsia="ja-JP"/>
        </w:rPr>
        <w:drawing>
          <wp:inline distT="0" distB="0" distL="0" distR="0" wp14:anchorId="692BDD1B" wp14:editId="52CE554F">
            <wp:extent cx="295275" cy="1714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5275" cy="171450"/>
                    </a:xfrm>
                    <a:prstGeom prst="rect">
                      <a:avLst/>
                    </a:prstGeom>
                  </pic:spPr>
                </pic:pic>
              </a:graphicData>
            </a:graphic>
          </wp:inline>
        </w:drawing>
      </w:r>
      <w:r>
        <w:t xml:space="preserve">for </w:t>
      </w:r>
      <w:proofErr w:type="gramStart"/>
      <w:r>
        <w:t>edit ,</w:t>
      </w:r>
      <w:proofErr w:type="gramEnd"/>
      <w:r>
        <w:t xml:space="preserve"> </w:t>
      </w:r>
      <w:r>
        <w:rPr>
          <w:noProof/>
          <w:lang w:eastAsia="ja-JP"/>
        </w:rPr>
        <w:drawing>
          <wp:inline distT="0" distB="0" distL="0" distR="0" wp14:anchorId="50ABA53E" wp14:editId="63EF2ACA">
            <wp:extent cx="247650" cy="2381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7650" cy="238125"/>
                    </a:xfrm>
                    <a:prstGeom prst="rect">
                      <a:avLst/>
                    </a:prstGeom>
                  </pic:spPr>
                </pic:pic>
              </a:graphicData>
            </a:graphic>
          </wp:inline>
        </w:drawing>
      </w:r>
      <w:r>
        <w:t>for remove City Province.</w:t>
      </w:r>
    </w:p>
    <w:p w:rsidR="00133FE6" w:rsidRDefault="00133FE6" w:rsidP="00133FE6">
      <w:r>
        <w:t xml:space="preserve">Add </w:t>
      </w:r>
      <w:proofErr w:type="gramStart"/>
      <w:r>
        <w:t>new</w:t>
      </w:r>
      <w:proofErr w:type="gramEnd"/>
      <w:r>
        <w:t xml:space="preserve"> City Province by click </w:t>
      </w:r>
      <w:r>
        <w:rPr>
          <w:noProof/>
          <w:lang w:eastAsia="ja-JP"/>
        </w:rPr>
        <w:drawing>
          <wp:inline distT="0" distB="0" distL="0" distR="0" wp14:anchorId="69497D78" wp14:editId="435F48A0">
            <wp:extent cx="600075" cy="3048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00075" cy="304800"/>
                    </a:xfrm>
                    <a:prstGeom prst="rect">
                      <a:avLst/>
                    </a:prstGeom>
                  </pic:spPr>
                </pic:pic>
              </a:graphicData>
            </a:graphic>
          </wp:inline>
        </w:drawing>
      </w:r>
      <w:r>
        <w:t xml:space="preserve"> button. Adding City Province pop up will appear as the followed picture:</w:t>
      </w:r>
    </w:p>
    <w:p w:rsidR="00133FE6" w:rsidRDefault="00133FE6" w:rsidP="00133FE6">
      <w:r>
        <w:rPr>
          <w:noProof/>
          <w:lang w:eastAsia="ja-JP"/>
        </w:rPr>
        <w:drawing>
          <wp:inline distT="0" distB="0" distL="0" distR="0" wp14:anchorId="3971E869" wp14:editId="61EDC628">
            <wp:extent cx="5400040" cy="1619122"/>
            <wp:effectExtent l="190500" t="190500" r="181610" b="1911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1619122"/>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lastRenderedPageBreak/>
        <w:t xml:space="preserve">After fill all data and press Create button, </w:t>
      </w:r>
      <w:proofErr w:type="gramStart"/>
      <w:r>
        <w:t>new</w:t>
      </w:r>
      <w:proofErr w:type="gramEnd"/>
      <w:r>
        <w:t xml:space="preserve"> City Province will be added to system.</w:t>
      </w:r>
    </w:p>
    <w:p w:rsidR="00133FE6" w:rsidRDefault="00133FE6" w:rsidP="00133FE6">
      <w:pPr>
        <w:pStyle w:val="Heading4"/>
        <w:numPr>
          <w:ilvl w:val="3"/>
          <w:numId w:val="0"/>
        </w:numPr>
        <w:spacing w:line="259" w:lineRule="auto"/>
        <w:ind w:left="864" w:hanging="864"/>
      </w:pPr>
      <w:r>
        <w:t>Districts Management</w:t>
      </w:r>
    </w:p>
    <w:p w:rsidR="00133FE6" w:rsidRDefault="00133FE6" w:rsidP="00133FE6">
      <w:r>
        <w:t>From menu bar users click “Option config”. Then click “Districts”. List of Districts will appears as the follow picture</w:t>
      </w:r>
    </w:p>
    <w:p w:rsidR="00133FE6" w:rsidRDefault="00133FE6" w:rsidP="00133FE6">
      <w:r>
        <w:rPr>
          <w:noProof/>
          <w:lang w:eastAsia="ja-JP"/>
        </w:rPr>
        <w:drawing>
          <wp:inline distT="0" distB="0" distL="0" distR="0" wp14:anchorId="79D7C757" wp14:editId="66075A80">
            <wp:extent cx="5746750" cy="2450964"/>
            <wp:effectExtent l="190500" t="190500" r="196850" b="1974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53257" cy="2453739"/>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From this page, users can Edit, set location or remove Districts.</w:t>
      </w:r>
    </w:p>
    <w:p w:rsidR="00133FE6" w:rsidRDefault="00133FE6" w:rsidP="00133FE6">
      <w:r>
        <w:t xml:space="preserve">Press </w:t>
      </w:r>
      <w:r>
        <w:rPr>
          <w:noProof/>
          <w:lang w:eastAsia="ja-JP"/>
        </w:rPr>
        <w:drawing>
          <wp:inline distT="0" distB="0" distL="0" distR="0" wp14:anchorId="4327D11E" wp14:editId="698E45F6">
            <wp:extent cx="295275" cy="171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5275" cy="171450"/>
                    </a:xfrm>
                    <a:prstGeom prst="rect">
                      <a:avLst/>
                    </a:prstGeom>
                  </pic:spPr>
                </pic:pic>
              </a:graphicData>
            </a:graphic>
          </wp:inline>
        </w:drawing>
      </w:r>
      <w:r>
        <w:t xml:space="preserve">for </w:t>
      </w:r>
      <w:proofErr w:type="gramStart"/>
      <w:r>
        <w:t>edit ,</w:t>
      </w:r>
      <w:proofErr w:type="gramEnd"/>
      <w:r>
        <w:t xml:space="preserve"> </w:t>
      </w:r>
      <w:r>
        <w:rPr>
          <w:noProof/>
          <w:lang w:eastAsia="ja-JP"/>
        </w:rPr>
        <w:drawing>
          <wp:inline distT="0" distB="0" distL="0" distR="0" wp14:anchorId="121ED4F2" wp14:editId="43DC14F1">
            <wp:extent cx="247650" cy="2381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7650" cy="238125"/>
                    </a:xfrm>
                    <a:prstGeom prst="rect">
                      <a:avLst/>
                    </a:prstGeom>
                  </pic:spPr>
                </pic:pic>
              </a:graphicData>
            </a:graphic>
          </wp:inline>
        </w:drawing>
      </w:r>
      <w:r>
        <w:t>for remove Districts.</w:t>
      </w:r>
    </w:p>
    <w:p w:rsidR="00133FE6" w:rsidRDefault="00133FE6" w:rsidP="00133FE6">
      <w:r>
        <w:t xml:space="preserve">Add new Districts by click </w:t>
      </w:r>
      <w:r>
        <w:rPr>
          <w:noProof/>
          <w:lang w:eastAsia="ja-JP"/>
        </w:rPr>
        <w:drawing>
          <wp:inline distT="0" distB="0" distL="0" distR="0" wp14:anchorId="6D1C30E6" wp14:editId="6D8CCF1A">
            <wp:extent cx="600075" cy="3048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00075" cy="304800"/>
                    </a:xfrm>
                    <a:prstGeom prst="rect">
                      <a:avLst/>
                    </a:prstGeom>
                  </pic:spPr>
                </pic:pic>
              </a:graphicData>
            </a:graphic>
          </wp:inline>
        </w:drawing>
      </w:r>
      <w:r>
        <w:t xml:space="preserve"> button. Adding Districts pop up will appear as the followed picture:</w:t>
      </w:r>
    </w:p>
    <w:p w:rsidR="00133FE6" w:rsidRDefault="00133FE6" w:rsidP="00133FE6">
      <w:r>
        <w:rPr>
          <w:noProof/>
          <w:lang w:eastAsia="ja-JP"/>
        </w:rPr>
        <w:drawing>
          <wp:inline distT="0" distB="0" distL="0" distR="0" wp14:anchorId="4DF219B2" wp14:editId="5BD0A83D">
            <wp:extent cx="5400040" cy="2062638"/>
            <wp:effectExtent l="190500" t="190500" r="181610" b="1854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2062638"/>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After fill all data and press Create button, new Districts will be added to system.</w:t>
      </w:r>
    </w:p>
    <w:p w:rsidR="00133FE6" w:rsidRDefault="00133FE6" w:rsidP="00133FE6">
      <w:pPr>
        <w:pStyle w:val="Heading4"/>
        <w:numPr>
          <w:ilvl w:val="3"/>
          <w:numId w:val="0"/>
        </w:numPr>
        <w:spacing w:line="259" w:lineRule="auto"/>
        <w:ind w:left="864" w:hanging="864"/>
      </w:pPr>
      <w:r>
        <w:t>Wards management</w:t>
      </w:r>
    </w:p>
    <w:p w:rsidR="00133FE6" w:rsidRDefault="00133FE6" w:rsidP="00133FE6">
      <w:r>
        <w:t>From menu bar users click “Option config”. Then click “Wards”. List of Wards will appears as the follow picture</w:t>
      </w:r>
    </w:p>
    <w:p w:rsidR="00133FE6" w:rsidRDefault="00133FE6" w:rsidP="00133FE6">
      <w:r>
        <w:rPr>
          <w:noProof/>
          <w:lang w:eastAsia="ja-JP"/>
        </w:rPr>
        <w:lastRenderedPageBreak/>
        <w:drawing>
          <wp:inline distT="0" distB="0" distL="0" distR="0" wp14:anchorId="6ED31F8C" wp14:editId="346E3393">
            <wp:extent cx="5715000" cy="2457573"/>
            <wp:effectExtent l="190500" t="190500" r="190500" b="1905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14328" cy="2457284"/>
                    </a:xfrm>
                    <a:prstGeom prst="rect">
                      <a:avLst/>
                    </a:prstGeom>
                    <a:ln>
                      <a:noFill/>
                    </a:ln>
                    <a:effectLst>
                      <a:outerShdw blurRad="190500" algn="tl" rotWithShape="0">
                        <a:srgbClr val="000000">
                          <a:alpha val="70000"/>
                        </a:srgbClr>
                      </a:outerShdw>
                    </a:effectLst>
                  </pic:spPr>
                </pic:pic>
              </a:graphicData>
            </a:graphic>
          </wp:inline>
        </w:drawing>
      </w:r>
    </w:p>
    <w:p w:rsidR="00133FE6" w:rsidRDefault="00133FE6" w:rsidP="00133FE6">
      <w:r>
        <w:t>From this page, users can Edit, set location or remove Wards.</w:t>
      </w:r>
    </w:p>
    <w:p w:rsidR="00133FE6" w:rsidRDefault="00133FE6" w:rsidP="00133FE6">
      <w:r>
        <w:t xml:space="preserve">Press </w:t>
      </w:r>
      <w:r>
        <w:rPr>
          <w:noProof/>
          <w:lang w:eastAsia="ja-JP"/>
        </w:rPr>
        <w:drawing>
          <wp:inline distT="0" distB="0" distL="0" distR="0" wp14:anchorId="02BD4FAB" wp14:editId="33A60E9E">
            <wp:extent cx="295275" cy="1714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5275" cy="171450"/>
                    </a:xfrm>
                    <a:prstGeom prst="rect">
                      <a:avLst/>
                    </a:prstGeom>
                  </pic:spPr>
                </pic:pic>
              </a:graphicData>
            </a:graphic>
          </wp:inline>
        </w:drawing>
      </w:r>
      <w:r>
        <w:t xml:space="preserve">for </w:t>
      </w:r>
      <w:proofErr w:type="gramStart"/>
      <w:r>
        <w:t>edit ,</w:t>
      </w:r>
      <w:proofErr w:type="gramEnd"/>
      <w:r>
        <w:t xml:space="preserve"> </w:t>
      </w:r>
      <w:r>
        <w:rPr>
          <w:noProof/>
          <w:lang w:eastAsia="ja-JP"/>
        </w:rPr>
        <w:drawing>
          <wp:inline distT="0" distB="0" distL="0" distR="0" wp14:anchorId="048B7F6C" wp14:editId="76A4094E">
            <wp:extent cx="247650" cy="2381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7650" cy="238125"/>
                    </a:xfrm>
                    <a:prstGeom prst="rect">
                      <a:avLst/>
                    </a:prstGeom>
                  </pic:spPr>
                </pic:pic>
              </a:graphicData>
            </a:graphic>
          </wp:inline>
        </w:drawing>
      </w:r>
      <w:r>
        <w:t>for remove Wards.</w:t>
      </w:r>
    </w:p>
    <w:p w:rsidR="00133FE6" w:rsidRDefault="00133FE6" w:rsidP="00133FE6">
      <w:r>
        <w:t xml:space="preserve">Add new Wards by click </w:t>
      </w:r>
      <w:r>
        <w:rPr>
          <w:noProof/>
          <w:lang w:eastAsia="ja-JP"/>
        </w:rPr>
        <w:drawing>
          <wp:inline distT="0" distB="0" distL="0" distR="0" wp14:anchorId="0E05E296" wp14:editId="12D24187">
            <wp:extent cx="600075" cy="3048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00075" cy="304800"/>
                    </a:xfrm>
                    <a:prstGeom prst="rect">
                      <a:avLst/>
                    </a:prstGeom>
                  </pic:spPr>
                </pic:pic>
              </a:graphicData>
            </a:graphic>
          </wp:inline>
        </w:drawing>
      </w:r>
      <w:r>
        <w:t xml:space="preserve"> button. Adding Wards pop up will appear as the followed picture:</w:t>
      </w:r>
    </w:p>
    <w:p w:rsidR="00133FE6" w:rsidRDefault="00133FE6" w:rsidP="00133FE6">
      <w:r>
        <w:rPr>
          <w:noProof/>
          <w:lang w:eastAsia="ja-JP"/>
        </w:rPr>
        <w:lastRenderedPageBreak/>
        <w:drawing>
          <wp:inline distT="0" distB="0" distL="0" distR="0" wp14:anchorId="272891E4" wp14:editId="5A7193FF">
            <wp:extent cx="5400040" cy="4992824"/>
            <wp:effectExtent l="190500" t="190500" r="181610" b="1892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992824"/>
                    </a:xfrm>
                    <a:prstGeom prst="rect">
                      <a:avLst/>
                    </a:prstGeom>
                    <a:ln>
                      <a:noFill/>
                    </a:ln>
                    <a:effectLst>
                      <a:outerShdw blurRad="190500" algn="tl" rotWithShape="0">
                        <a:srgbClr val="000000">
                          <a:alpha val="70000"/>
                        </a:srgbClr>
                      </a:outerShdw>
                    </a:effectLst>
                  </pic:spPr>
                </pic:pic>
              </a:graphicData>
            </a:graphic>
          </wp:inline>
        </w:drawing>
      </w:r>
    </w:p>
    <w:p w:rsidR="00133FE6" w:rsidRPr="00BE12E7" w:rsidRDefault="00133FE6" w:rsidP="00133FE6">
      <w:r>
        <w:t>After fill all data and press Create button, new Wards will be added to system.</w:t>
      </w:r>
    </w:p>
    <w:p w:rsidR="00965A66" w:rsidRPr="00965A66" w:rsidRDefault="00965A66" w:rsidP="00965A66"/>
    <w:sectPr w:rsidR="00965A66" w:rsidRPr="00965A66" w:rsidSect="00676026">
      <w:headerReference w:type="even" r:id="rId200"/>
      <w:headerReference w:type="default" r:id="rId201"/>
      <w:footerReference w:type="even" r:id="rId202"/>
      <w:footerReference w:type="default" r:id="rId203"/>
      <w:pgSz w:w="11907" w:h="16839" w:code="9"/>
      <w:pgMar w:top="1260" w:right="1377" w:bottom="900" w:left="1134" w:header="720" w:footer="36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8" w:author="Sajivn" w:date="2012-12-07T16:59:00Z" w:initials="S">
    <w:p w:rsidR="00095EF1" w:rsidRPr="00680A9F" w:rsidRDefault="00095EF1" w:rsidP="009C1BCC">
      <w:pPr>
        <w:pStyle w:val="CommentText"/>
        <w:rPr>
          <w:lang w:val="en-US"/>
        </w:rPr>
      </w:pPr>
      <w:r>
        <w:rPr>
          <w:rStyle w:val="CommentReference"/>
        </w:rPr>
        <w:annotationRef/>
      </w:r>
      <w:proofErr w:type="gramStart"/>
      <w:r>
        <w:rPr>
          <w:lang w:val="en-US"/>
        </w:rPr>
        <w:t>with</w:t>
      </w:r>
      <w:proofErr w:type="gramEnd"/>
      <w:r>
        <w:rPr>
          <w:lang w:val="en-US"/>
        </w:rPr>
        <w:t xml:space="preserve"> </w:t>
      </w:r>
      <w:r w:rsidRPr="00680A9F">
        <w:rPr>
          <w:lang w:val="en-US"/>
        </w:rPr>
        <w:t>predefined template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61B4" w:rsidRDefault="002061B4" w:rsidP="00694609">
      <w:pPr>
        <w:spacing w:after="0" w:line="240" w:lineRule="auto"/>
      </w:pPr>
      <w:r>
        <w:separator/>
      </w:r>
    </w:p>
  </w:endnote>
  <w:endnote w:type="continuationSeparator" w:id="0">
    <w:p w:rsidR="002061B4" w:rsidRDefault="002061B4" w:rsidP="00694609">
      <w:pPr>
        <w:spacing w:after="0" w:line="240" w:lineRule="auto"/>
      </w:pPr>
      <w:r>
        <w:continuationSeparator/>
      </w:r>
    </w:p>
  </w:endnote>
  <w:endnote w:type="continuationNotice" w:id="1">
    <w:p w:rsidR="002061B4" w:rsidRDefault="002061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egoe UI Light">
    <w:panose1 w:val="020B0502040204020203"/>
    <w:charset w:val="00"/>
    <w:family w:val="swiss"/>
    <w:pitch w:val="variable"/>
    <w:sig w:usb0="E00002FF" w:usb1="4000A47B"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2884"/>
      <w:gridCol w:w="6728"/>
    </w:tblGrid>
    <w:tr w:rsidR="00095EF1">
      <w:trPr>
        <w:trHeight w:val="360"/>
        <w:ins w:id="372" w:author="Sajivn" w:date="2012-09-18T00:09:00Z"/>
      </w:trPr>
      <w:tc>
        <w:tcPr>
          <w:tcW w:w="1500" w:type="pct"/>
          <w:shd w:val="clear" w:color="auto" w:fill="8064A2" w:themeFill="accent4"/>
        </w:tcPr>
        <w:p w:rsidR="00095EF1" w:rsidRDefault="00095EF1">
          <w:pPr>
            <w:pStyle w:val="Footer"/>
            <w:rPr>
              <w:ins w:id="373" w:author="Sajivn" w:date="2012-09-18T00:09:00Z"/>
              <w:color w:val="FFFFFF" w:themeColor="background1"/>
            </w:rPr>
          </w:pPr>
          <w:ins w:id="374" w:author="Sajivn" w:date="2012-09-18T00:09:00Z">
            <w:r>
              <w:fldChar w:fldCharType="begin"/>
            </w:r>
            <w:r>
              <w:instrText xml:space="preserve"> PAGE   \* MERGEFORMAT </w:instrText>
            </w:r>
            <w:r>
              <w:fldChar w:fldCharType="separate"/>
            </w:r>
          </w:ins>
          <w:r w:rsidR="00676026" w:rsidRPr="00676026">
            <w:rPr>
              <w:noProof/>
              <w:color w:val="FFFFFF" w:themeColor="background1"/>
            </w:rPr>
            <w:t>178</w:t>
          </w:r>
          <w:ins w:id="375" w:author="Sajivn" w:date="2012-09-18T00:09:00Z">
            <w:r>
              <w:rPr>
                <w:noProof/>
                <w:color w:val="FFFFFF" w:themeColor="background1"/>
              </w:rPr>
              <w:fldChar w:fldCharType="end"/>
            </w:r>
          </w:ins>
        </w:p>
      </w:tc>
      <w:tc>
        <w:tcPr>
          <w:tcW w:w="3500" w:type="pct"/>
        </w:tcPr>
        <w:p w:rsidR="00095EF1" w:rsidRDefault="00095EF1">
          <w:pPr>
            <w:pStyle w:val="Footer"/>
            <w:rPr>
              <w:ins w:id="376" w:author="Sajivn" w:date="2012-09-18T00:09:00Z"/>
            </w:rPr>
          </w:pPr>
          <w:ins w:id="377" w:author="Sajivn" w:date="2012-09-18T00:09:00Z">
            <w:r>
              <w:t>Capstone Project – HDMS</w:t>
            </w:r>
          </w:ins>
        </w:p>
      </w:tc>
    </w:tr>
  </w:tbl>
  <w:p w:rsidR="00095EF1" w:rsidRDefault="00095E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25" w:type="pct"/>
      <w:tblBorders>
        <w:top w:val="single" w:sz="4" w:space="0" w:color="8064A2" w:themeColor="accent4"/>
      </w:tblBorders>
      <w:tblLook w:val="04A0" w:firstRow="1" w:lastRow="0" w:firstColumn="1" w:lastColumn="0" w:noHBand="0" w:noVBand="1"/>
      <w:tblPrChange w:id="378" w:author="Sajivn" w:date="2012-12-09T17:47:00Z">
        <w:tblPr>
          <w:tblW w:w="5000" w:type="pct"/>
          <w:tblBorders>
            <w:top w:val="single" w:sz="4" w:space="0" w:color="8064A2" w:themeColor="accent4"/>
          </w:tblBorders>
          <w:tblLook w:val="04A0" w:firstRow="1" w:lastRow="0" w:firstColumn="1" w:lastColumn="0" w:noHBand="0" w:noVBand="1"/>
        </w:tblPr>
      </w:tblPrChange>
    </w:tblPr>
    <w:tblGrid>
      <w:gridCol w:w="6302"/>
      <w:gridCol w:w="3166"/>
      <w:tblGridChange w:id="379">
        <w:tblGrid>
          <w:gridCol w:w="6303"/>
          <w:gridCol w:w="2701"/>
        </w:tblGrid>
      </w:tblGridChange>
    </w:tblGrid>
    <w:tr w:rsidR="00095EF1" w:rsidTr="00676026">
      <w:trPr>
        <w:trHeight w:val="360"/>
        <w:ins w:id="380" w:author="Sajivn" w:date="2012-09-18T00:04:00Z"/>
        <w:trPrChange w:id="381" w:author="Sajivn" w:date="2012-12-09T17:47:00Z">
          <w:trPr>
            <w:trHeight w:val="360"/>
          </w:trPr>
        </w:trPrChange>
      </w:trPr>
      <w:tc>
        <w:tcPr>
          <w:tcW w:w="3328" w:type="pct"/>
          <w:tcPrChange w:id="382" w:author="Sajivn" w:date="2012-12-09T17:47:00Z">
            <w:tcPr>
              <w:tcW w:w="3500" w:type="pct"/>
            </w:tcPr>
          </w:tcPrChange>
        </w:tcPr>
        <w:p w:rsidR="00095EF1" w:rsidRDefault="00095EF1">
          <w:pPr>
            <w:pStyle w:val="Footer"/>
            <w:jc w:val="right"/>
            <w:rPr>
              <w:ins w:id="383" w:author="Sajivn" w:date="2012-09-18T00:04:00Z"/>
              <w:rFonts w:asciiTheme="majorHAnsi" w:eastAsiaTheme="majorEastAsia" w:hAnsiTheme="majorHAnsi" w:cstheme="majorBidi"/>
              <w:color w:val="404040" w:themeColor="text1" w:themeTint="BF"/>
            </w:rPr>
            <w:pPrChange w:id="384" w:author="Sajivn" w:date="2012-09-18T00:10:00Z">
              <w:pPr>
                <w:pStyle w:val="Footer"/>
                <w:keepNext/>
                <w:keepLines/>
                <w:spacing w:before="200"/>
                <w:jc w:val="right"/>
                <w:outlineLvl w:val="7"/>
              </w:pPr>
            </w:pPrChange>
          </w:pPr>
          <w:ins w:id="385" w:author="Sajivn" w:date="2012-09-18T00:07:00Z">
            <w:r>
              <w:t>Capstone Project – HDMS</w:t>
            </w:r>
          </w:ins>
        </w:p>
      </w:tc>
      <w:tc>
        <w:tcPr>
          <w:tcW w:w="1672" w:type="pct"/>
          <w:shd w:val="clear" w:color="auto" w:fill="8064A2" w:themeFill="accent4"/>
          <w:tcPrChange w:id="386" w:author="Sajivn" w:date="2012-12-09T17:47:00Z">
            <w:tcPr>
              <w:tcW w:w="1500" w:type="pct"/>
              <w:shd w:val="clear" w:color="auto" w:fill="8064A2" w:themeFill="accent4"/>
            </w:tcPr>
          </w:tcPrChange>
        </w:tcPr>
        <w:p w:rsidR="00095EF1" w:rsidRDefault="00095EF1">
          <w:pPr>
            <w:pStyle w:val="Footer"/>
            <w:jc w:val="right"/>
            <w:rPr>
              <w:ins w:id="387" w:author="Sajivn" w:date="2012-09-18T00:04:00Z"/>
              <w:color w:val="FFFFFF" w:themeColor="background1"/>
            </w:rPr>
          </w:pPr>
          <w:ins w:id="388" w:author="Sajivn" w:date="2012-09-18T00:04:00Z">
            <w:r>
              <w:fldChar w:fldCharType="begin"/>
            </w:r>
            <w:r>
              <w:instrText xml:space="preserve"> PAGE    \* MERGEFORMAT </w:instrText>
            </w:r>
            <w:r>
              <w:fldChar w:fldCharType="separate"/>
            </w:r>
          </w:ins>
          <w:r w:rsidR="00676026" w:rsidRPr="00676026">
            <w:rPr>
              <w:noProof/>
              <w:color w:val="FFFFFF" w:themeColor="background1"/>
            </w:rPr>
            <w:t>179</w:t>
          </w:r>
          <w:ins w:id="389" w:author="Sajivn" w:date="2012-09-18T00:04:00Z">
            <w:r>
              <w:rPr>
                <w:noProof/>
                <w:color w:val="FFFFFF" w:themeColor="background1"/>
              </w:rPr>
              <w:fldChar w:fldCharType="end"/>
            </w:r>
          </w:ins>
        </w:p>
      </w:tc>
    </w:tr>
  </w:tbl>
  <w:p w:rsidR="00095EF1" w:rsidRDefault="00095E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61B4" w:rsidRDefault="002061B4" w:rsidP="00694609">
      <w:pPr>
        <w:spacing w:after="0" w:line="240" w:lineRule="auto"/>
      </w:pPr>
      <w:r>
        <w:separator/>
      </w:r>
    </w:p>
  </w:footnote>
  <w:footnote w:type="continuationSeparator" w:id="0">
    <w:p w:rsidR="002061B4" w:rsidRDefault="002061B4" w:rsidP="00694609">
      <w:pPr>
        <w:spacing w:after="0" w:line="240" w:lineRule="auto"/>
      </w:pPr>
      <w:r>
        <w:continuationSeparator/>
      </w:r>
    </w:p>
  </w:footnote>
  <w:footnote w:type="continuationNotice" w:id="1">
    <w:p w:rsidR="002061B4" w:rsidRDefault="002061B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8170"/>
      <w:gridCol w:w="1442"/>
    </w:tblGrid>
    <w:tr w:rsidR="00095EF1">
      <w:trPr>
        <w:trHeight w:val="475"/>
        <w:ins w:id="351" w:author="Sajivn" w:date="2012-09-18T00:10:00Z"/>
      </w:trPr>
      <w:customXmlInsRangeStart w:id="352" w:author="Sajivn" w:date="2012-09-18T00:10:00Z"/>
      <w:sdt>
        <w:sdtPr>
          <w:rPr>
            <w:caps/>
            <w:color w:val="FFFFFF" w:themeColor="background1"/>
          </w:rPr>
          <w:alias w:val="Title"/>
          <w:id w:val="-1987853249"/>
          <w:dataBinding w:prefixMappings="xmlns:ns0='http://schemas.openxmlformats.org/package/2006/metadata/core-properties' xmlns:ns1='http://purl.org/dc/elements/1.1/'" w:xpath="/ns0:coreProperties[1]/ns1:title[1]" w:storeItemID="{6C3C8BC8-F283-45AE-878A-BAB7291924A1}"/>
          <w:text/>
        </w:sdtPr>
        <w:sdtEndPr/>
        <w:sdtContent>
          <w:customXmlInsRangeEnd w:id="352"/>
          <w:tc>
            <w:tcPr>
              <w:tcW w:w="4250" w:type="pct"/>
              <w:shd w:val="clear" w:color="auto" w:fill="8064A2" w:themeFill="accent4"/>
              <w:vAlign w:val="center"/>
            </w:tcPr>
            <w:p w:rsidR="00095EF1" w:rsidRDefault="00095EF1">
              <w:pPr>
                <w:pStyle w:val="Header"/>
                <w:jc w:val="right"/>
                <w:rPr>
                  <w:ins w:id="353" w:author="Sajivn" w:date="2012-09-18T00:10:00Z"/>
                  <w:caps/>
                  <w:color w:val="FFFFFF" w:themeColor="background1"/>
                </w:rPr>
              </w:pPr>
              <w:r>
                <w:rPr>
                  <w:caps/>
                  <w:color w:val="FFFFFF" w:themeColor="background1"/>
                </w:rPr>
                <w:t>final report</w:t>
              </w:r>
            </w:p>
          </w:tc>
          <w:customXmlInsRangeStart w:id="354" w:author="Sajivn" w:date="2012-09-18T00:10:00Z"/>
        </w:sdtContent>
      </w:sdt>
      <w:customXmlInsRangeEnd w:id="354"/>
      <w:customXmlInsRangeStart w:id="355" w:author="Sajivn" w:date="2012-09-18T00:10:00Z"/>
      <w:sdt>
        <w:sdtPr>
          <w:rPr>
            <w:color w:val="FFFFFF" w:themeColor="background1"/>
          </w:rPr>
          <w:alias w:val="Date"/>
          <w:id w:val="294193973"/>
          <w:dataBinding w:prefixMappings="xmlns:ns0='http://schemas.microsoft.com/office/2006/coverPageProps'" w:xpath="/ns0:CoverPageProperties[1]/ns0:PublishDate[1]" w:storeItemID="{55AF091B-3C7A-41E3-B477-F2FDAA23CFDA}"/>
          <w:date w:fullDate="2012-12-07T00:00:00Z">
            <w:dateFormat w:val="MMMM d, yyyy"/>
            <w:lid w:val="en-US"/>
            <w:storeMappedDataAs w:val="dateTime"/>
            <w:calendar w:val="gregorian"/>
          </w:date>
        </w:sdtPr>
        <w:sdtEndPr/>
        <w:sdtContent>
          <w:customXmlInsRangeEnd w:id="355"/>
          <w:tc>
            <w:tcPr>
              <w:tcW w:w="750" w:type="pct"/>
              <w:shd w:val="clear" w:color="auto" w:fill="000000" w:themeFill="text1"/>
              <w:vAlign w:val="center"/>
            </w:tcPr>
            <w:p w:rsidR="00095EF1" w:rsidRDefault="00095EF1">
              <w:pPr>
                <w:pStyle w:val="Header"/>
                <w:jc w:val="right"/>
                <w:rPr>
                  <w:ins w:id="356" w:author="Sajivn" w:date="2012-09-18T00:10:00Z"/>
                  <w:color w:val="FFFFFF" w:themeColor="background1"/>
                </w:rPr>
              </w:pPr>
              <w:r>
                <w:rPr>
                  <w:color w:val="FFFFFF" w:themeColor="background1"/>
                </w:rPr>
                <w:t>December 7, 2012</w:t>
              </w:r>
            </w:p>
          </w:tc>
          <w:customXmlInsRangeStart w:id="357" w:author="Sajivn" w:date="2012-09-18T00:10:00Z"/>
        </w:sdtContent>
      </w:sdt>
      <w:customXmlInsRangeEnd w:id="357"/>
    </w:tr>
  </w:tbl>
  <w:p w:rsidR="00095EF1" w:rsidRDefault="00095EF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25" w:type="pct"/>
      <w:tblLook w:val="04A0" w:firstRow="1" w:lastRow="0" w:firstColumn="1" w:lastColumn="0" w:noHBand="0" w:noVBand="1"/>
      <w:tblPrChange w:id="358" w:author="Sajivn" w:date="2012-12-09T17:47:00Z">
        <w:tblPr>
          <w:tblW w:w="5000" w:type="pct"/>
          <w:tblLook w:val="04A0" w:firstRow="1" w:lastRow="0" w:firstColumn="1" w:lastColumn="0" w:noHBand="0" w:noVBand="1"/>
        </w:tblPr>
      </w:tblPrChange>
    </w:tblPr>
    <w:tblGrid>
      <w:gridCol w:w="1350"/>
      <w:gridCol w:w="8118"/>
      <w:tblGridChange w:id="359">
        <w:tblGrid>
          <w:gridCol w:w="1351"/>
          <w:gridCol w:w="7653"/>
        </w:tblGrid>
      </w:tblGridChange>
    </w:tblGrid>
    <w:tr w:rsidR="00095EF1" w:rsidTr="00676026">
      <w:trPr>
        <w:trHeight w:val="475"/>
        <w:ins w:id="360" w:author="Sajivn" w:date="2012-09-18T00:09:00Z"/>
        <w:trPrChange w:id="361" w:author="Sajivn" w:date="2012-12-09T17:47:00Z">
          <w:trPr>
            <w:trHeight w:val="475"/>
          </w:trPr>
        </w:trPrChange>
      </w:trPr>
      <w:customXmlInsRangeStart w:id="362" w:author="Sajivn" w:date="2012-09-18T00:09:00Z"/>
      <w:sdt>
        <w:sdtPr>
          <w:rPr>
            <w:color w:val="FFFFFF" w:themeColor="background1"/>
          </w:rPr>
          <w:alias w:val="Date"/>
          <w:id w:val="1970004444"/>
          <w:dataBinding w:prefixMappings="xmlns:ns0='http://schemas.microsoft.com/office/2006/coverPageProps'" w:xpath="/ns0:CoverPageProperties[1]/ns0:PublishDate[1]" w:storeItemID="{55AF091B-3C7A-41E3-B477-F2FDAA23CFDA}"/>
          <w:date w:fullDate="2012-12-07T00:00:00Z">
            <w:dateFormat w:val="MMMM d, yyyy"/>
            <w:lid w:val="en-US"/>
            <w:storeMappedDataAs w:val="dateTime"/>
            <w:calendar w:val="gregorian"/>
          </w:date>
        </w:sdtPr>
        <w:sdtEndPr/>
        <w:sdtContent>
          <w:customXmlInsRangeEnd w:id="362"/>
          <w:tc>
            <w:tcPr>
              <w:tcW w:w="713" w:type="pct"/>
              <w:shd w:val="clear" w:color="auto" w:fill="000000" w:themeFill="text1"/>
              <w:tcPrChange w:id="363" w:author="Sajivn" w:date="2012-12-09T17:47:00Z">
                <w:tcPr>
                  <w:tcW w:w="750" w:type="pct"/>
                  <w:shd w:val="clear" w:color="auto" w:fill="000000" w:themeFill="text1"/>
                </w:tcPr>
              </w:tcPrChange>
            </w:tcPr>
            <w:p w:rsidR="00095EF1" w:rsidRDefault="00095EF1" w:rsidP="00141155">
              <w:pPr>
                <w:pStyle w:val="Header"/>
                <w:rPr>
                  <w:ins w:id="364" w:author="Sajivn" w:date="2012-09-18T00:09:00Z"/>
                  <w:color w:val="FFFFFF" w:themeColor="background1"/>
                </w:rPr>
              </w:pPr>
              <w:r>
                <w:rPr>
                  <w:color w:val="FFFFFF" w:themeColor="background1"/>
                </w:rPr>
                <w:t>December</w:t>
              </w:r>
              <w:ins w:id="365" w:author="Sajivn" w:date="2012-09-18T00:32:00Z">
                <w:r>
                  <w:rPr>
                    <w:color w:val="FFFFFF" w:themeColor="background1"/>
                  </w:rPr>
                  <w:t xml:space="preserve"> </w:t>
                </w:r>
              </w:ins>
              <w:r>
                <w:rPr>
                  <w:color w:val="FFFFFF" w:themeColor="background1"/>
                </w:rPr>
                <w:t>7</w:t>
              </w:r>
              <w:ins w:id="366" w:author="Sajivn" w:date="2012-09-18T00:32:00Z">
                <w:r>
                  <w:rPr>
                    <w:color w:val="FFFFFF" w:themeColor="background1"/>
                  </w:rPr>
                  <w:t>, 2012</w:t>
                </w:r>
              </w:ins>
            </w:p>
          </w:tc>
          <w:customXmlInsRangeStart w:id="367" w:author="Sajivn" w:date="2012-09-18T00:09:00Z"/>
        </w:sdtContent>
      </w:sdt>
      <w:customXmlInsRangeEnd w:id="367"/>
      <w:customXmlInsRangeStart w:id="368" w:author="Sajivn" w:date="2012-09-18T00:09:00Z"/>
      <w:sdt>
        <w:sdtPr>
          <w:rPr>
            <w:caps/>
            <w:color w:val="FFFFFF" w:themeColor="background1"/>
          </w:rPr>
          <w:alias w:val="Title"/>
          <w:id w:val="361555757"/>
          <w:dataBinding w:prefixMappings="xmlns:ns0='http://schemas.openxmlformats.org/package/2006/metadata/core-properties' xmlns:ns1='http://purl.org/dc/elements/1.1/'" w:xpath="/ns0:coreProperties[1]/ns1:title[1]" w:storeItemID="{6C3C8BC8-F283-45AE-878A-BAB7291924A1}"/>
          <w:text/>
        </w:sdtPr>
        <w:sdtEndPr/>
        <w:sdtContent>
          <w:customXmlInsRangeEnd w:id="368"/>
          <w:tc>
            <w:tcPr>
              <w:tcW w:w="4287" w:type="pct"/>
              <w:shd w:val="clear" w:color="auto" w:fill="8064A2" w:themeFill="accent4"/>
              <w:vAlign w:val="center"/>
              <w:tcPrChange w:id="369" w:author="Sajivn" w:date="2012-12-09T17:47:00Z">
                <w:tcPr>
                  <w:tcW w:w="4250" w:type="pct"/>
                  <w:shd w:val="clear" w:color="auto" w:fill="8064A2" w:themeFill="accent4"/>
                  <w:vAlign w:val="center"/>
                </w:tcPr>
              </w:tcPrChange>
            </w:tcPr>
            <w:p w:rsidR="00095EF1" w:rsidRDefault="00095EF1" w:rsidP="00141155">
              <w:pPr>
                <w:pStyle w:val="Header"/>
                <w:rPr>
                  <w:ins w:id="370" w:author="Sajivn" w:date="2012-09-18T00:09:00Z"/>
                  <w:caps/>
                  <w:color w:val="FFFFFF" w:themeColor="background1"/>
                </w:rPr>
              </w:pPr>
              <w:r>
                <w:rPr>
                  <w:caps/>
                  <w:color w:val="FFFFFF" w:themeColor="background1"/>
                </w:rPr>
                <w:t>final report</w:t>
              </w:r>
            </w:p>
          </w:tc>
          <w:customXmlInsRangeStart w:id="371" w:author="Sajivn" w:date="2012-09-18T00:09:00Z"/>
        </w:sdtContent>
      </w:sdt>
      <w:customXmlInsRangeEnd w:id="371"/>
    </w:tr>
  </w:tbl>
  <w:p w:rsidR="00095EF1" w:rsidRDefault="00095E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6389C"/>
    <w:multiLevelType w:val="hybridMultilevel"/>
    <w:tmpl w:val="B922DC40"/>
    <w:lvl w:ilvl="0" w:tplc="405C67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04914D5"/>
    <w:multiLevelType w:val="hybridMultilevel"/>
    <w:tmpl w:val="E3AE1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835B4B"/>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78060C"/>
    <w:multiLevelType w:val="hybridMultilevel"/>
    <w:tmpl w:val="FD66F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D85FDA"/>
    <w:multiLevelType w:val="hybridMultilevel"/>
    <w:tmpl w:val="EF540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6">
    <w:nsid w:val="020F2A2B"/>
    <w:multiLevelType w:val="hybridMultilevel"/>
    <w:tmpl w:val="B748F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8">
    <w:nsid w:val="05B81C78"/>
    <w:multiLevelType w:val="hybridMultilevel"/>
    <w:tmpl w:val="D6841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FA535D"/>
    <w:multiLevelType w:val="hybridMultilevel"/>
    <w:tmpl w:val="DE528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2934C7"/>
    <w:multiLevelType w:val="hybridMultilevel"/>
    <w:tmpl w:val="8A8E00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682AE7"/>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123013"/>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2A16AC"/>
    <w:multiLevelType w:val="hybridMultilevel"/>
    <w:tmpl w:val="EB0272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20384"/>
    <w:multiLevelType w:val="hybridMultilevel"/>
    <w:tmpl w:val="9608596A"/>
    <w:lvl w:ilvl="0" w:tplc="6AC45B8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0AA45BBF"/>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C04373F"/>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E0D3768"/>
    <w:multiLevelType w:val="hybridMultilevel"/>
    <w:tmpl w:val="8774F6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FA97D2B"/>
    <w:multiLevelType w:val="hybridMultilevel"/>
    <w:tmpl w:val="785268A6"/>
    <w:lvl w:ilvl="0" w:tplc="3BE2DD36">
      <w:start w:val="6"/>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nsid w:val="117C0751"/>
    <w:multiLevelType w:val="hybridMultilevel"/>
    <w:tmpl w:val="DB70E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C45210"/>
    <w:multiLevelType w:val="hybridMultilevel"/>
    <w:tmpl w:val="6BA29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1D673C2"/>
    <w:multiLevelType w:val="hybridMultilevel"/>
    <w:tmpl w:val="3DBCE300"/>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232391D"/>
    <w:multiLevelType w:val="hybridMultilevel"/>
    <w:tmpl w:val="BC884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2532A7F"/>
    <w:multiLevelType w:val="hybridMultilevel"/>
    <w:tmpl w:val="A740AF3C"/>
    <w:lvl w:ilvl="0" w:tplc="AE00C1B4">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2EC18B3"/>
    <w:multiLevelType w:val="hybridMultilevel"/>
    <w:tmpl w:val="10FE36FE"/>
    <w:lvl w:ilvl="0" w:tplc="C0E490FE">
      <w:numFmt w:val="bullet"/>
      <w:lvlText w:val="-"/>
      <w:lvlJc w:val="left"/>
      <w:pPr>
        <w:ind w:left="420" w:hanging="360"/>
      </w:pPr>
      <w:rPr>
        <w:rFonts w:ascii="Calibri" w:eastAsia="MS Mincho" w:hAnsi="Calibri" w:cs="Calibri" w:hint="default"/>
        <w:b w:val="0"/>
        <w:sz w:val="28"/>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nsid w:val="13F722AC"/>
    <w:multiLevelType w:val="hybridMultilevel"/>
    <w:tmpl w:val="9586C9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42E5EC6"/>
    <w:multiLevelType w:val="hybridMultilevel"/>
    <w:tmpl w:val="6BE82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57F6120"/>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A2C3362"/>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1D4AE9"/>
    <w:multiLevelType w:val="hybridMultilevel"/>
    <w:tmpl w:val="C70CA1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7B179D"/>
    <w:multiLevelType w:val="hybridMultilevel"/>
    <w:tmpl w:val="2D2409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E50073"/>
    <w:multiLevelType w:val="hybridMultilevel"/>
    <w:tmpl w:val="E4505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F5071CB"/>
    <w:multiLevelType w:val="hybridMultilevel"/>
    <w:tmpl w:val="0F8E1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nsid w:val="1FEB3A97"/>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1A56B27"/>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1BF54E7"/>
    <w:multiLevelType w:val="multilevel"/>
    <w:tmpl w:val="A336E8CE"/>
    <w:lvl w:ilvl="0">
      <w:start w:val="1"/>
      <w:numFmt w:val="decimal"/>
      <w:lvlText w:val="%1."/>
      <w:lvlJc w:val="left"/>
      <w:pPr>
        <w:ind w:left="360" w:hanging="360"/>
      </w:pPr>
      <w:rPr>
        <w:rFonts w:hint="default"/>
      </w:rPr>
    </w:lvl>
    <w:lvl w:ilvl="1">
      <w:start w:val="1"/>
      <w:numFmt w:val="decimal"/>
      <w:pStyle w:val="Heading11"/>
      <w:isLgl/>
      <w:lvlText w:val="2.%2"/>
      <w:lvlJc w:val="left"/>
      <w:pPr>
        <w:tabs>
          <w:tab w:val="num" w:pos="567"/>
        </w:tabs>
        <w:ind w:left="360" w:hanging="360"/>
      </w:pPr>
      <w:rPr>
        <w:rFonts w:hint="default"/>
      </w:rPr>
    </w:lvl>
    <w:lvl w:ilvl="2">
      <w:start w:val="1"/>
      <w:numFmt w:val="decimal"/>
      <w:pStyle w:val="Heading111"/>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7">
    <w:nsid w:val="221240B8"/>
    <w:multiLevelType w:val="hybridMultilevel"/>
    <w:tmpl w:val="80F4B0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9">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5810EE7"/>
    <w:multiLevelType w:val="hybridMultilevel"/>
    <w:tmpl w:val="B25C00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691529D"/>
    <w:multiLevelType w:val="hybridMultilevel"/>
    <w:tmpl w:val="43080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7A401DE"/>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A466962"/>
    <w:multiLevelType w:val="hybridMultilevel"/>
    <w:tmpl w:val="65144A96"/>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B1638D7"/>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C422CAC"/>
    <w:multiLevelType w:val="hybridMultilevel"/>
    <w:tmpl w:val="1EF4C50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2FB321E0"/>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0672244"/>
    <w:multiLevelType w:val="hybridMultilevel"/>
    <w:tmpl w:val="95F42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32064867"/>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4A901ED"/>
    <w:multiLevelType w:val="hybridMultilevel"/>
    <w:tmpl w:val="3B348D80"/>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2">
    <w:nsid w:val="36EA60F8"/>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7613685"/>
    <w:multiLevelType w:val="hybridMultilevel"/>
    <w:tmpl w:val="5DD63BC2"/>
    <w:lvl w:ilvl="0" w:tplc="EBE0840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nsid w:val="3773773A"/>
    <w:multiLevelType w:val="hybridMultilevel"/>
    <w:tmpl w:val="65BA0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37B7333A"/>
    <w:multiLevelType w:val="hybridMultilevel"/>
    <w:tmpl w:val="EB98D2D8"/>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8C352D8"/>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9900E83"/>
    <w:multiLevelType w:val="hybridMultilevel"/>
    <w:tmpl w:val="D3609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924C7A"/>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D2B5283"/>
    <w:multiLevelType w:val="hybridMultilevel"/>
    <w:tmpl w:val="4F422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3D884467"/>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CA4EA6"/>
    <w:multiLevelType w:val="hybridMultilevel"/>
    <w:tmpl w:val="27F42F44"/>
    <w:lvl w:ilvl="0" w:tplc="06A6822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nsid w:val="41256BEA"/>
    <w:multiLevelType w:val="hybridMultilevel"/>
    <w:tmpl w:val="91002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1B571B6"/>
    <w:multiLevelType w:val="hybridMultilevel"/>
    <w:tmpl w:val="27F42F44"/>
    <w:lvl w:ilvl="0" w:tplc="06A6822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nsid w:val="41CB3A05"/>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1CB3B17"/>
    <w:multiLevelType w:val="hybridMultilevel"/>
    <w:tmpl w:val="FD66F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1D00192"/>
    <w:multiLevelType w:val="hybridMultilevel"/>
    <w:tmpl w:val="27F42F44"/>
    <w:lvl w:ilvl="0" w:tplc="06A6822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nsid w:val="42044D32"/>
    <w:multiLevelType w:val="hybridMultilevel"/>
    <w:tmpl w:val="5D9ED7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329483C"/>
    <w:multiLevelType w:val="hybridMultilevel"/>
    <w:tmpl w:val="74102536"/>
    <w:lvl w:ilvl="0" w:tplc="584E12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43CD4EEB"/>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3D05391"/>
    <w:multiLevelType w:val="hybridMultilevel"/>
    <w:tmpl w:val="58CA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263B63"/>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6200CF3"/>
    <w:multiLevelType w:val="hybridMultilevel"/>
    <w:tmpl w:val="074E9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83292"/>
    <w:multiLevelType w:val="hybridMultilevel"/>
    <w:tmpl w:val="8B56DE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46CD7C4C"/>
    <w:multiLevelType w:val="hybridMultilevel"/>
    <w:tmpl w:val="FD66F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7875A84"/>
    <w:multiLevelType w:val="hybridMultilevel"/>
    <w:tmpl w:val="AB6859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7DA2D42"/>
    <w:multiLevelType w:val="hybridMultilevel"/>
    <w:tmpl w:val="322296C2"/>
    <w:lvl w:ilvl="0" w:tplc="BBD683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78">
    <w:nsid w:val="4A085103"/>
    <w:multiLevelType w:val="hybridMultilevel"/>
    <w:tmpl w:val="8E586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4A6D7E64"/>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B693D03"/>
    <w:multiLevelType w:val="hybridMultilevel"/>
    <w:tmpl w:val="FD66F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F292FCB"/>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F8F57F3"/>
    <w:multiLevelType w:val="multilevel"/>
    <w:tmpl w:val="18586BC4"/>
    <w:lvl w:ilvl="0">
      <w:start w:val="1"/>
      <w:numFmt w:val="decimal"/>
      <w:lvlText w:val="%1."/>
      <w:lvlJc w:val="left"/>
      <w:pPr>
        <w:ind w:left="360" w:hanging="360"/>
      </w:pPr>
      <w:rPr>
        <w:rFonts w:hint="default"/>
      </w:rPr>
    </w:lvl>
    <w:lvl w:ilvl="1">
      <w:start w:val="1"/>
      <w:numFmt w:val="decimal"/>
      <w:lvlText w:val="%1.%2."/>
      <w:lvlJc w:val="left"/>
      <w:pPr>
        <w:ind w:left="792" w:hanging="432"/>
      </w:pPr>
      <w:rPr>
        <w:rFonts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i/>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FDD13F3"/>
    <w:multiLevelType w:val="hybridMultilevel"/>
    <w:tmpl w:val="6994E99E"/>
    <w:lvl w:ilvl="0" w:tplc="4350DF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86">
    <w:nsid w:val="516B4F8D"/>
    <w:multiLevelType w:val="hybridMultilevel"/>
    <w:tmpl w:val="0EB233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52430D58"/>
    <w:multiLevelType w:val="hybridMultilevel"/>
    <w:tmpl w:val="1528E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52B81A07"/>
    <w:multiLevelType w:val="hybridMultilevel"/>
    <w:tmpl w:val="65A251CE"/>
    <w:lvl w:ilvl="0" w:tplc="5D866F4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nsid w:val="546D13AD"/>
    <w:multiLevelType w:val="hybridMultilevel"/>
    <w:tmpl w:val="6994E99E"/>
    <w:lvl w:ilvl="0" w:tplc="4350DF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552C5252"/>
    <w:multiLevelType w:val="hybridMultilevel"/>
    <w:tmpl w:val="9C26F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582176D"/>
    <w:multiLevelType w:val="hybridMultilevel"/>
    <w:tmpl w:val="A888EE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nsid w:val="577E38A0"/>
    <w:multiLevelType w:val="hybridMultilevel"/>
    <w:tmpl w:val="3CF4BC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86B555B"/>
    <w:multiLevelType w:val="hybridMultilevel"/>
    <w:tmpl w:val="8D6ABCB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5">
    <w:nsid w:val="60420A3B"/>
    <w:multiLevelType w:val="hybridMultilevel"/>
    <w:tmpl w:val="FD66F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0B9650C"/>
    <w:multiLevelType w:val="hybridMultilevel"/>
    <w:tmpl w:val="A5484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612D49D5"/>
    <w:multiLevelType w:val="hybridMultilevel"/>
    <w:tmpl w:val="27F42F44"/>
    <w:lvl w:ilvl="0" w:tplc="06A6822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623A1FC8"/>
    <w:multiLevelType w:val="hybridMultilevel"/>
    <w:tmpl w:val="F5881A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4414B23"/>
    <w:multiLevelType w:val="hybridMultilevel"/>
    <w:tmpl w:val="66EA8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64B6598A"/>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4F7323F"/>
    <w:multiLevelType w:val="hybridMultilevel"/>
    <w:tmpl w:val="97B80D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6133746"/>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7683FF8"/>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7B133CE"/>
    <w:multiLevelType w:val="hybridMultilevel"/>
    <w:tmpl w:val="4C76CE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80254FA"/>
    <w:multiLevelType w:val="hybridMultilevel"/>
    <w:tmpl w:val="20C697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85300DB"/>
    <w:multiLevelType w:val="hybridMultilevel"/>
    <w:tmpl w:val="FD66F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9AF1C9A"/>
    <w:multiLevelType w:val="hybridMultilevel"/>
    <w:tmpl w:val="3C9A4B88"/>
    <w:lvl w:ilvl="0" w:tplc="863E959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nsid w:val="6BF2658B"/>
    <w:multiLevelType w:val="hybridMultilevel"/>
    <w:tmpl w:val="A57AE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nsid w:val="6C292E18"/>
    <w:multiLevelType w:val="hybridMultilevel"/>
    <w:tmpl w:val="C5E476BC"/>
    <w:lvl w:ilvl="0" w:tplc="C292D1E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1">
    <w:nsid w:val="6FDF1179"/>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1DF5432"/>
    <w:multiLevelType w:val="hybridMultilevel"/>
    <w:tmpl w:val="6FD6E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nsid w:val="72B445D8"/>
    <w:multiLevelType w:val="hybridMultilevel"/>
    <w:tmpl w:val="5E544CF6"/>
    <w:lvl w:ilvl="0" w:tplc="994A341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4">
    <w:nsid w:val="72CE29A1"/>
    <w:multiLevelType w:val="hybridMultilevel"/>
    <w:tmpl w:val="A562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30A16FE"/>
    <w:multiLevelType w:val="hybridMultilevel"/>
    <w:tmpl w:val="FD66F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31E104F"/>
    <w:multiLevelType w:val="hybridMultilevel"/>
    <w:tmpl w:val="BA6C50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464737F"/>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4AB21A2"/>
    <w:multiLevelType w:val="hybridMultilevel"/>
    <w:tmpl w:val="92A2ED56"/>
    <w:lvl w:ilvl="0" w:tplc="FC807CD6">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19">
    <w:nsid w:val="74E370E4"/>
    <w:multiLevelType w:val="hybridMultilevel"/>
    <w:tmpl w:val="6464C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750B7F5E"/>
    <w:multiLevelType w:val="hybridMultilevel"/>
    <w:tmpl w:val="FEE679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68116AC"/>
    <w:multiLevelType w:val="hybridMultilevel"/>
    <w:tmpl w:val="FDEE3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78D97124"/>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9725CA9"/>
    <w:multiLevelType w:val="hybridMultilevel"/>
    <w:tmpl w:val="65A251CE"/>
    <w:lvl w:ilvl="0" w:tplc="5D866F4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4">
    <w:nsid w:val="798121E2"/>
    <w:multiLevelType w:val="hybridMultilevel"/>
    <w:tmpl w:val="4B58FC8A"/>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9992A58"/>
    <w:multiLevelType w:val="hybridMultilevel"/>
    <w:tmpl w:val="43B84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nsid w:val="7AA56B38"/>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B676C2C"/>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B89172E"/>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BEF4EE3"/>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C2559A5"/>
    <w:multiLevelType w:val="hybridMultilevel"/>
    <w:tmpl w:val="39ACE986"/>
    <w:lvl w:ilvl="0" w:tplc="89AC06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nsid w:val="7E38072A"/>
    <w:multiLevelType w:val="hybridMultilevel"/>
    <w:tmpl w:val="6994E99E"/>
    <w:lvl w:ilvl="0" w:tplc="4350DF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4">
    <w:nsid w:val="7F1401B8"/>
    <w:multiLevelType w:val="hybridMultilevel"/>
    <w:tmpl w:val="171C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73"/>
  </w:num>
  <w:num w:numId="3">
    <w:abstractNumId w:val="82"/>
  </w:num>
  <w:num w:numId="4">
    <w:abstractNumId w:val="46"/>
  </w:num>
  <w:num w:numId="5">
    <w:abstractNumId w:val="98"/>
  </w:num>
  <w:num w:numId="6">
    <w:abstractNumId w:val="109"/>
  </w:num>
  <w:num w:numId="7">
    <w:abstractNumId w:val="40"/>
  </w:num>
  <w:num w:numId="8">
    <w:abstractNumId w:val="90"/>
  </w:num>
  <w:num w:numId="9">
    <w:abstractNumId w:val="20"/>
  </w:num>
  <w:num w:numId="10">
    <w:abstractNumId w:val="112"/>
  </w:num>
  <w:num w:numId="11">
    <w:abstractNumId w:val="78"/>
  </w:num>
  <w:num w:numId="12">
    <w:abstractNumId w:val="38"/>
  </w:num>
  <w:num w:numId="13">
    <w:abstractNumId w:val="132"/>
  </w:num>
  <w:num w:numId="14">
    <w:abstractNumId w:val="33"/>
  </w:num>
  <w:num w:numId="15">
    <w:abstractNumId w:val="41"/>
  </w:num>
  <w:num w:numId="16">
    <w:abstractNumId w:val="131"/>
  </w:num>
  <w:num w:numId="17">
    <w:abstractNumId w:val="36"/>
    <w:lvlOverride w:ilvl="0">
      <w:lvl w:ilvl="0">
        <w:start w:val="3"/>
        <w:numFmt w:val="decimal"/>
        <w:lvlText w:val="%1."/>
        <w:lvlJc w:val="left"/>
        <w:pPr>
          <w:ind w:left="360" w:hanging="360"/>
        </w:pPr>
        <w:rPr>
          <w:rFonts w:hint="default"/>
        </w:rPr>
      </w:lvl>
    </w:lvlOverride>
    <w:lvlOverride w:ilvl="1">
      <w:lvl w:ilvl="1">
        <w:start w:val="1"/>
        <w:numFmt w:val="decimal"/>
        <w:pStyle w:val="Heading11"/>
        <w:isLgl/>
        <w:lvlText w:val="%1.%2"/>
        <w:lvlJc w:val="left"/>
        <w:pPr>
          <w:tabs>
            <w:tab w:val="num" w:pos="567"/>
          </w:tabs>
          <w:ind w:left="360" w:hanging="360"/>
        </w:pPr>
        <w:rPr>
          <w:rFonts w:hint="default"/>
        </w:rPr>
      </w:lvl>
    </w:lvlOverride>
    <w:lvlOverride w:ilvl="2">
      <w:lvl w:ilvl="2">
        <w:start w:val="1"/>
        <w:numFmt w:val="decimal"/>
        <w:pStyle w:val="Heading111"/>
        <w:isLgl/>
        <w:lvlText w:val="%1.%2.%3"/>
        <w:lvlJc w:val="left"/>
        <w:pPr>
          <w:tabs>
            <w:tab w:val="num" w:pos="1134"/>
          </w:tabs>
          <w:ind w:left="720" w:hanging="550"/>
        </w:pPr>
        <w:rPr>
          <w:rFonts w:hint="default"/>
        </w:rPr>
      </w:lvl>
    </w:lvlOverride>
    <w:lvlOverride w:ilvl="3">
      <w:lvl w:ilvl="3">
        <w:start w:val="1"/>
        <w:numFmt w:val="decimal"/>
        <w:isLgl/>
        <w:lvlText w:val="%1.%2.%3.%4"/>
        <w:lvlJc w:val="left"/>
        <w:pPr>
          <w:tabs>
            <w:tab w:val="num" w:pos="1701"/>
          </w:tabs>
          <w:ind w:left="720" w:hanging="380"/>
        </w:pPr>
        <w:rPr>
          <w:rFonts w:hint="default"/>
        </w:rPr>
      </w:lvl>
    </w:lvlOverride>
    <w:lvlOverride w:ilvl="4">
      <w:lvl w:ilvl="4">
        <w:start w:val="1"/>
        <w:numFmt w:val="decimal"/>
        <w:isLgl/>
        <w:lvlText w:val="%1.%2.%3.%4.%5"/>
        <w:lvlJc w:val="left"/>
        <w:pPr>
          <w:tabs>
            <w:tab w:val="num" w:pos="1701"/>
          </w:tabs>
          <w:ind w:left="1080" w:hanging="570"/>
        </w:pPr>
        <w:rPr>
          <w:rFonts w:hint="default"/>
        </w:rPr>
      </w:lvl>
    </w:lvlOverride>
    <w:lvlOverride w:ilvl="5">
      <w:lvl w:ilvl="5">
        <w:start w:val="1"/>
        <w:numFmt w:val="decimal"/>
        <w:isLgl/>
        <w:lvlText w:val="%1.%2.%3.%4.%5.%6"/>
        <w:lvlJc w:val="left"/>
        <w:pPr>
          <w:tabs>
            <w:tab w:val="num" w:pos="2268"/>
          </w:tabs>
          <w:ind w:left="1080" w:hanging="400"/>
        </w:pPr>
        <w:rPr>
          <w:rFonts w:hint="default"/>
        </w:rPr>
      </w:lvl>
    </w:lvlOverride>
    <w:lvlOverride w:ilvl="6">
      <w:lvl w:ilvl="6">
        <w:start w:val="1"/>
        <w:numFmt w:val="decimal"/>
        <w:isLgl/>
        <w:lvlText w:val="%1.%2.%3.%4.%5.%6.%7"/>
        <w:lvlJc w:val="left"/>
        <w:pPr>
          <w:tabs>
            <w:tab w:val="num" w:pos="2835"/>
          </w:tabs>
          <w:ind w:left="1440" w:hanging="589"/>
        </w:pPr>
        <w:rPr>
          <w:rFonts w:hint="default"/>
        </w:rPr>
      </w:lvl>
    </w:lvlOverride>
    <w:lvlOverride w:ilvl="7">
      <w:lvl w:ilvl="7">
        <w:start w:val="1"/>
        <w:numFmt w:val="decimal"/>
        <w:isLgl/>
        <w:lvlText w:val="%1.%2.%3.%4.%5.%6.%7.%8"/>
        <w:lvlJc w:val="left"/>
        <w:pPr>
          <w:tabs>
            <w:tab w:val="num" w:pos="3402"/>
          </w:tabs>
          <w:ind w:left="1440" w:hanging="419"/>
        </w:pPr>
        <w:rPr>
          <w:rFonts w:hint="default"/>
        </w:rPr>
      </w:lvl>
    </w:lvlOverride>
    <w:lvlOverride w:ilvl="8">
      <w:lvl w:ilvl="8">
        <w:start w:val="1"/>
        <w:numFmt w:val="decimal"/>
        <w:isLgl/>
        <w:lvlText w:val="%1.%2.%3.%4.%5.%6.%7.%8.%9"/>
        <w:lvlJc w:val="left"/>
        <w:pPr>
          <w:ind w:left="1440" w:hanging="249"/>
        </w:pPr>
        <w:rPr>
          <w:rFonts w:hint="default"/>
        </w:rPr>
      </w:lvl>
    </w:lvlOverride>
  </w:num>
  <w:num w:numId="18">
    <w:abstractNumId w:val="5"/>
  </w:num>
  <w:num w:numId="19">
    <w:abstractNumId w:val="125"/>
  </w:num>
  <w:num w:numId="20">
    <w:abstractNumId w:val="42"/>
  </w:num>
  <w:num w:numId="21">
    <w:abstractNumId w:val="99"/>
  </w:num>
  <w:num w:numId="22">
    <w:abstractNumId w:val="51"/>
  </w:num>
  <w:num w:numId="23">
    <w:abstractNumId w:val="77"/>
  </w:num>
  <w:num w:numId="24">
    <w:abstractNumId w:val="7"/>
  </w:num>
  <w:num w:numId="25">
    <w:abstractNumId w:val="94"/>
  </w:num>
  <w:num w:numId="26">
    <w:abstractNumId w:val="83"/>
  </w:num>
  <w:num w:numId="27">
    <w:abstractNumId w:val="44"/>
  </w:num>
  <w:num w:numId="28">
    <w:abstractNumId w:val="21"/>
  </w:num>
  <w:num w:numId="29">
    <w:abstractNumId w:val="124"/>
  </w:num>
  <w:num w:numId="30">
    <w:abstractNumId w:val="55"/>
  </w:num>
  <w:num w:numId="31">
    <w:abstractNumId w:val="107"/>
  </w:num>
  <w:num w:numId="32">
    <w:abstractNumId w:val="115"/>
  </w:num>
  <w:num w:numId="33">
    <w:abstractNumId w:val="80"/>
  </w:num>
  <w:num w:numId="34">
    <w:abstractNumId w:val="65"/>
  </w:num>
  <w:num w:numId="35">
    <w:abstractNumId w:val="74"/>
  </w:num>
  <w:num w:numId="36">
    <w:abstractNumId w:val="39"/>
  </w:num>
  <w:num w:numId="37">
    <w:abstractNumId w:val="19"/>
  </w:num>
  <w:num w:numId="38">
    <w:abstractNumId w:val="101"/>
  </w:num>
  <w:num w:numId="39">
    <w:abstractNumId w:val="69"/>
  </w:num>
  <w:num w:numId="40">
    <w:abstractNumId w:val="122"/>
  </w:num>
  <w:num w:numId="41">
    <w:abstractNumId w:val="2"/>
  </w:num>
  <w:num w:numId="42">
    <w:abstractNumId w:val="81"/>
  </w:num>
  <w:num w:numId="43">
    <w:abstractNumId w:val="47"/>
  </w:num>
  <w:num w:numId="44">
    <w:abstractNumId w:val="52"/>
  </w:num>
  <w:num w:numId="45">
    <w:abstractNumId w:val="123"/>
  </w:num>
  <w:num w:numId="46">
    <w:abstractNumId w:val="53"/>
  </w:num>
  <w:num w:numId="47">
    <w:abstractNumId w:val="84"/>
  </w:num>
  <w:num w:numId="48">
    <w:abstractNumId w:val="108"/>
  </w:num>
  <w:num w:numId="49">
    <w:abstractNumId w:val="14"/>
  </w:num>
  <w:num w:numId="50">
    <w:abstractNumId w:val="16"/>
  </w:num>
  <w:num w:numId="51">
    <w:abstractNumId w:val="15"/>
  </w:num>
  <w:num w:numId="52">
    <w:abstractNumId w:val="111"/>
  </w:num>
  <w:num w:numId="53">
    <w:abstractNumId w:val="58"/>
  </w:num>
  <w:num w:numId="54">
    <w:abstractNumId w:val="95"/>
  </w:num>
  <w:num w:numId="55">
    <w:abstractNumId w:val="11"/>
  </w:num>
  <w:num w:numId="56">
    <w:abstractNumId w:val="110"/>
  </w:num>
  <w:num w:numId="57">
    <w:abstractNumId w:val="1"/>
  </w:num>
  <w:num w:numId="58">
    <w:abstractNumId w:val="85"/>
  </w:num>
  <w:num w:numId="59">
    <w:abstractNumId w:val="93"/>
  </w:num>
  <w:num w:numId="60">
    <w:abstractNumId w:val="36"/>
    <w:lvlOverride w:ilvl="0">
      <w:lvl w:ilvl="0">
        <w:start w:val="3"/>
        <w:numFmt w:val="decimal"/>
        <w:lvlText w:val="%1."/>
        <w:lvlJc w:val="left"/>
        <w:pPr>
          <w:ind w:left="360" w:hanging="360"/>
        </w:pPr>
        <w:rPr>
          <w:rFonts w:hint="default"/>
        </w:rPr>
      </w:lvl>
    </w:lvlOverride>
    <w:lvlOverride w:ilvl="1">
      <w:lvl w:ilvl="1">
        <w:start w:val="1"/>
        <w:numFmt w:val="decimal"/>
        <w:pStyle w:val="Heading11"/>
        <w:isLgl/>
        <w:lvlText w:val="%1.%2"/>
        <w:lvlJc w:val="left"/>
        <w:pPr>
          <w:tabs>
            <w:tab w:val="num" w:pos="567"/>
          </w:tabs>
          <w:ind w:left="360" w:hanging="360"/>
        </w:pPr>
        <w:rPr>
          <w:rFonts w:hint="default"/>
        </w:rPr>
      </w:lvl>
    </w:lvlOverride>
    <w:lvlOverride w:ilvl="2">
      <w:lvl w:ilvl="2">
        <w:start w:val="1"/>
        <w:numFmt w:val="decimal"/>
        <w:pStyle w:val="Heading111"/>
        <w:isLgl/>
        <w:lvlText w:val="%1.%2.%3"/>
        <w:lvlJc w:val="left"/>
        <w:pPr>
          <w:tabs>
            <w:tab w:val="num" w:pos="1134"/>
          </w:tabs>
          <w:ind w:left="720" w:hanging="550"/>
        </w:pPr>
        <w:rPr>
          <w:rFonts w:hint="default"/>
        </w:rPr>
      </w:lvl>
    </w:lvlOverride>
    <w:lvlOverride w:ilvl="3">
      <w:lvl w:ilvl="3">
        <w:start w:val="1"/>
        <w:numFmt w:val="decimal"/>
        <w:isLgl/>
        <w:lvlText w:val="%1.%2.%3.%4"/>
        <w:lvlJc w:val="left"/>
        <w:pPr>
          <w:tabs>
            <w:tab w:val="num" w:pos="1701"/>
          </w:tabs>
          <w:ind w:left="720" w:hanging="380"/>
        </w:pPr>
        <w:rPr>
          <w:rFonts w:hint="default"/>
        </w:rPr>
      </w:lvl>
    </w:lvlOverride>
    <w:lvlOverride w:ilvl="4">
      <w:lvl w:ilvl="4">
        <w:start w:val="1"/>
        <w:numFmt w:val="decimal"/>
        <w:isLgl/>
        <w:lvlText w:val="%1.%2.%3.%4.%5"/>
        <w:lvlJc w:val="left"/>
        <w:pPr>
          <w:tabs>
            <w:tab w:val="num" w:pos="1701"/>
          </w:tabs>
          <w:ind w:left="1080" w:hanging="570"/>
        </w:pPr>
        <w:rPr>
          <w:rFonts w:hint="default"/>
        </w:rPr>
      </w:lvl>
    </w:lvlOverride>
    <w:lvlOverride w:ilvl="5">
      <w:lvl w:ilvl="5">
        <w:start w:val="1"/>
        <w:numFmt w:val="decimal"/>
        <w:isLgl/>
        <w:lvlText w:val="%1.%2.%3.%4.%5.%6"/>
        <w:lvlJc w:val="left"/>
        <w:pPr>
          <w:tabs>
            <w:tab w:val="num" w:pos="2268"/>
          </w:tabs>
          <w:ind w:left="1080" w:hanging="400"/>
        </w:pPr>
        <w:rPr>
          <w:rFonts w:hint="default"/>
        </w:rPr>
      </w:lvl>
    </w:lvlOverride>
    <w:lvlOverride w:ilvl="6">
      <w:lvl w:ilvl="6">
        <w:start w:val="1"/>
        <w:numFmt w:val="decimal"/>
        <w:isLgl/>
        <w:lvlText w:val="%1.%2.%3.%4.%5.%6.%7"/>
        <w:lvlJc w:val="left"/>
        <w:pPr>
          <w:tabs>
            <w:tab w:val="num" w:pos="2835"/>
          </w:tabs>
          <w:ind w:left="1440" w:hanging="589"/>
        </w:pPr>
        <w:rPr>
          <w:rFonts w:hint="default"/>
        </w:rPr>
      </w:lvl>
    </w:lvlOverride>
    <w:lvlOverride w:ilvl="7">
      <w:lvl w:ilvl="7">
        <w:start w:val="1"/>
        <w:numFmt w:val="decimal"/>
        <w:isLgl/>
        <w:lvlText w:val="%1.%2.%3.%4.%5.%6.%7.%8"/>
        <w:lvlJc w:val="left"/>
        <w:pPr>
          <w:tabs>
            <w:tab w:val="num" w:pos="3402"/>
          </w:tabs>
          <w:ind w:left="1440" w:hanging="419"/>
        </w:pPr>
        <w:rPr>
          <w:rFonts w:hint="default"/>
        </w:rPr>
      </w:lvl>
    </w:lvlOverride>
    <w:lvlOverride w:ilvl="8">
      <w:lvl w:ilvl="8">
        <w:start w:val="1"/>
        <w:numFmt w:val="decimal"/>
        <w:isLgl/>
        <w:lvlText w:val="%1.%2.%3.%4.%5.%6.%7.%8.%9"/>
        <w:lvlJc w:val="left"/>
        <w:pPr>
          <w:ind w:left="1440" w:hanging="249"/>
        </w:pPr>
        <w:rPr>
          <w:rFonts w:hint="default"/>
        </w:rPr>
      </w:lvl>
    </w:lvlOverride>
  </w:num>
  <w:num w:numId="61">
    <w:abstractNumId w:val="68"/>
  </w:num>
  <w:num w:numId="62">
    <w:abstractNumId w:val="76"/>
  </w:num>
  <w:num w:numId="63">
    <w:abstractNumId w:val="0"/>
  </w:num>
  <w:num w:numId="64">
    <w:abstractNumId w:val="130"/>
  </w:num>
  <w:num w:numId="65">
    <w:abstractNumId w:val="91"/>
  </w:num>
  <w:num w:numId="66">
    <w:abstractNumId w:val="86"/>
  </w:num>
  <w:num w:numId="67">
    <w:abstractNumId w:val="100"/>
  </w:num>
  <w:num w:numId="68">
    <w:abstractNumId w:val="48"/>
  </w:num>
  <w:num w:numId="69">
    <w:abstractNumId w:val="22"/>
  </w:num>
  <w:num w:numId="70">
    <w:abstractNumId w:val="54"/>
  </w:num>
  <w:num w:numId="71">
    <w:abstractNumId w:val="96"/>
  </w:num>
  <w:num w:numId="72">
    <w:abstractNumId w:val="87"/>
  </w:num>
  <w:num w:numId="73">
    <w:abstractNumId w:val="25"/>
  </w:num>
  <w:num w:numId="74">
    <w:abstractNumId w:val="119"/>
  </w:num>
  <w:num w:numId="75">
    <w:abstractNumId w:val="4"/>
  </w:num>
  <w:num w:numId="76">
    <w:abstractNumId w:val="59"/>
  </w:num>
  <w:num w:numId="77">
    <w:abstractNumId w:val="6"/>
  </w:num>
  <w:num w:numId="78">
    <w:abstractNumId w:val="121"/>
  </w:num>
  <w:num w:numId="79">
    <w:abstractNumId w:val="31"/>
  </w:num>
  <w:num w:numId="80">
    <w:abstractNumId w:val="23"/>
  </w:num>
  <w:num w:numId="81">
    <w:abstractNumId w:val="3"/>
  </w:num>
  <w:num w:numId="8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26"/>
  </w:num>
  <w:num w:numId="111">
    <w:abstractNumId w:val="88"/>
  </w:num>
  <w:num w:numId="112">
    <w:abstractNumId w:val="70"/>
  </w:num>
  <w:num w:numId="113">
    <w:abstractNumId w:val="18"/>
  </w:num>
  <w:num w:numId="114">
    <w:abstractNumId w:val="50"/>
  </w:num>
  <w:num w:numId="115">
    <w:abstractNumId w:val="102"/>
  </w:num>
  <w:num w:numId="116">
    <w:abstractNumId w:val="57"/>
  </w:num>
  <w:num w:numId="117">
    <w:abstractNumId w:val="105"/>
  </w:num>
  <w:num w:numId="118">
    <w:abstractNumId w:val="30"/>
  </w:num>
  <w:num w:numId="119">
    <w:abstractNumId w:val="75"/>
  </w:num>
  <w:num w:numId="120">
    <w:abstractNumId w:val="72"/>
  </w:num>
  <w:num w:numId="121">
    <w:abstractNumId w:val="114"/>
  </w:num>
  <w:num w:numId="122">
    <w:abstractNumId w:val="10"/>
  </w:num>
  <w:num w:numId="123">
    <w:abstractNumId w:val="62"/>
  </w:num>
  <w:num w:numId="124">
    <w:abstractNumId w:val="9"/>
  </w:num>
  <w:num w:numId="125">
    <w:abstractNumId w:val="106"/>
  </w:num>
  <w:num w:numId="126">
    <w:abstractNumId w:val="37"/>
  </w:num>
  <w:num w:numId="127">
    <w:abstractNumId w:val="13"/>
  </w:num>
  <w:num w:numId="128">
    <w:abstractNumId w:val="29"/>
  </w:num>
  <w:num w:numId="129">
    <w:abstractNumId w:val="92"/>
  </w:num>
  <w:num w:numId="130">
    <w:abstractNumId w:val="17"/>
  </w:num>
  <w:num w:numId="131">
    <w:abstractNumId w:val="26"/>
  </w:num>
  <w:num w:numId="132">
    <w:abstractNumId w:val="8"/>
  </w:num>
  <w:num w:numId="133">
    <w:abstractNumId w:val="116"/>
  </w:num>
  <w:num w:numId="134">
    <w:abstractNumId w:val="120"/>
  </w:num>
  <w:num w:numId="135">
    <w:abstractNumId w:val="32"/>
  </w:num>
  <w:num w:numId="136">
    <w:abstractNumId w:val="67"/>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revisionView w:markup="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6072"/>
    <w:rsid w:val="00004A69"/>
    <w:rsid w:val="00007C12"/>
    <w:rsid w:val="00016C35"/>
    <w:rsid w:val="00024494"/>
    <w:rsid w:val="00025442"/>
    <w:rsid w:val="00031652"/>
    <w:rsid w:val="00031F9D"/>
    <w:rsid w:val="00034DEC"/>
    <w:rsid w:val="000451E9"/>
    <w:rsid w:val="000556C2"/>
    <w:rsid w:val="000627CA"/>
    <w:rsid w:val="00065418"/>
    <w:rsid w:val="000702C7"/>
    <w:rsid w:val="000757EE"/>
    <w:rsid w:val="000768C5"/>
    <w:rsid w:val="000802F4"/>
    <w:rsid w:val="00085462"/>
    <w:rsid w:val="00093BEF"/>
    <w:rsid w:val="00094330"/>
    <w:rsid w:val="00095EF1"/>
    <w:rsid w:val="00097636"/>
    <w:rsid w:val="000A3573"/>
    <w:rsid w:val="000A7309"/>
    <w:rsid w:val="000B0608"/>
    <w:rsid w:val="000B1A6A"/>
    <w:rsid w:val="000B1EEE"/>
    <w:rsid w:val="000B72DD"/>
    <w:rsid w:val="000C1A17"/>
    <w:rsid w:val="000C4A87"/>
    <w:rsid w:val="000C75BB"/>
    <w:rsid w:val="000D05A1"/>
    <w:rsid w:val="000D1659"/>
    <w:rsid w:val="000D166A"/>
    <w:rsid w:val="000D1A33"/>
    <w:rsid w:val="000E5257"/>
    <w:rsid w:val="000F0E67"/>
    <w:rsid w:val="000F1525"/>
    <w:rsid w:val="000F6F6F"/>
    <w:rsid w:val="00102C9C"/>
    <w:rsid w:val="001065CB"/>
    <w:rsid w:val="00110B73"/>
    <w:rsid w:val="00123665"/>
    <w:rsid w:val="001305BB"/>
    <w:rsid w:val="00133FE6"/>
    <w:rsid w:val="00135769"/>
    <w:rsid w:val="001368D0"/>
    <w:rsid w:val="00141155"/>
    <w:rsid w:val="0014200C"/>
    <w:rsid w:val="0014420B"/>
    <w:rsid w:val="001519AF"/>
    <w:rsid w:val="00153A17"/>
    <w:rsid w:val="00154345"/>
    <w:rsid w:val="00156941"/>
    <w:rsid w:val="001602D5"/>
    <w:rsid w:val="001723F2"/>
    <w:rsid w:val="00187EA3"/>
    <w:rsid w:val="00190FD7"/>
    <w:rsid w:val="0019147E"/>
    <w:rsid w:val="00194E0D"/>
    <w:rsid w:val="0019569A"/>
    <w:rsid w:val="00195DEF"/>
    <w:rsid w:val="00197171"/>
    <w:rsid w:val="0019798C"/>
    <w:rsid w:val="001A11C1"/>
    <w:rsid w:val="001C1AE3"/>
    <w:rsid w:val="001D0E32"/>
    <w:rsid w:val="001D3BF9"/>
    <w:rsid w:val="001D67CA"/>
    <w:rsid w:val="001D7819"/>
    <w:rsid w:val="001E2331"/>
    <w:rsid w:val="001E2C06"/>
    <w:rsid w:val="001F08C7"/>
    <w:rsid w:val="001F4F98"/>
    <w:rsid w:val="001F52B4"/>
    <w:rsid w:val="001F6C8A"/>
    <w:rsid w:val="001F6FEF"/>
    <w:rsid w:val="002011AD"/>
    <w:rsid w:val="002061B4"/>
    <w:rsid w:val="002068C5"/>
    <w:rsid w:val="00207FEA"/>
    <w:rsid w:val="00210FD2"/>
    <w:rsid w:val="00211FA7"/>
    <w:rsid w:val="00215747"/>
    <w:rsid w:val="00221425"/>
    <w:rsid w:val="002249BF"/>
    <w:rsid w:val="00230C8B"/>
    <w:rsid w:val="002337BD"/>
    <w:rsid w:val="00233E6C"/>
    <w:rsid w:val="00234C42"/>
    <w:rsid w:val="002441B9"/>
    <w:rsid w:val="00245451"/>
    <w:rsid w:val="002577F9"/>
    <w:rsid w:val="00260B5A"/>
    <w:rsid w:val="00262607"/>
    <w:rsid w:val="002640F6"/>
    <w:rsid w:val="002715EB"/>
    <w:rsid w:val="002724DF"/>
    <w:rsid w:val="00276399"/>
    <w:rsid w:val="00280F59"/>
    <w:rsid w:val="00283BF7"/>
    <w:rsid w:val="002933A6"/>
    <w:rsid w:val="002A10ED"/>
    <w:rsid w:val="002A1385"/>
    <w:rsid w:val="002B04DF"/>
    <w:rsid w:val="002B6655"/>
    <w:rsid w:val="002C0BEC"/>
    <w:rsid w:val="002D3E7D"/>
    <w:rsid w:val="002D48BD"/>
    <w:rsid w:val="002E47A0"/>
    <w:rsid w:val="002E6E1E"/>
    <w:rsid w:val="002F13D7"/>
    <w:rsid w:val="002F28CB"/>
    <w:rsid w:val="002F5725"/>
    <w:rsid w:val="0030232E"/>
    <w:rsid w:val="00302BC8"/>
    <w:rsid w:val="003033B6"/>
    <w:rsid w:val="00303BC2"/>
    <w:rsid w:val="00304114"/>
    <w:rsid w:val="00307DD7"/>
    <w:rsid w:val="003112A6"/>
    <w:rsid w:val="003117DB"/>
    <w:rsid w:val="00316402"/>
    <w:rsid w:val="00320506"/>
    <w:rsid w:val="0032170A"/>
    <w:rsid w:val="00322A3D"/>
    <w:rsid w:val="00324C0B"/>
    <w:rsid w:val="00326AAF"/>
    <w:rsid w:val="00327563"/>
    <w:rsid w:val="00333C5D"/>
    <w:rsid w:val="00340628"/>
    <w:rsid w:val="00340C20"/>
    <w:rsid w:val="00343605"/>
    <w:rsid w:val="00343969"/>
    <w:rsid w:val="00345A95"/>
    <w:rsid w:val="003512A2"/>
    <w:rsid w:val="0035626C"/>
    <w:rsid w:val="00360D0A"/>
    <w:rsid w:val="00366E5A"/>
    <w:rsid w:val="00367C91"/>
    <w:rsid w:val="00370BC2"/>
    <w:rsid w:val="0037109D"/>
    <w:rsid w:val="003746D4"/>
    <w:rsid w:val="00384668"/>
    <w:rsid w:val="00384D1F"/>
    <w:rsid w:val="003867D6"/>
    <w:rsid w:val="00386C4C"/>
    <w:rsid w:val="00387C61"/>
    <w:rsid w:val="00393ED8"/>
    <w:rsid w:val="003A38EC"/>
    <w:rsid w:val="003B0714"/>
    <w:rsid w:val="003B0925"/>
    <w:rsid w:val="003B227C"/>
    <w:rsid w:val="003B7E27"/>
    <w:rsid w:val="003C5AF6"/>
    <w:rsid w:val="003D302C"/>
    <w:rsid w:val="003D58C7"/>
    <w:rsid w:val="003E08FA"/>
    <w:rsid w:val="003E10DA"/>
    <w:rsid w:val="003E20A9"/>
    <w:rsid w:val="003F09B9"/>
    <w:rsid w:val="003F17E0"/>
    <w:rsid w:val="003F2BC1"/>
    <w:rsid w:val="00402460"/>
    <w:rsid w:val="00402948"/>
    <w:rsid w:val="00403392"/>
    <w:rsid w:val="00403E4C"/>
    <w:rsid w:val="00406F32"/>
    <w:rsid w:val="004072C3"/>
    <w:rsid w:val="00420593"/>
    <w:rsid w:val="00423B04"/>
    <w:rsid w:val="004253F4"/>
    <w:rsid w:val="0043323F"/>
    <w:rsid w:val="0043707F"/>
    <w:rsid w:val="0044073C"/>
    <w:rsid w:val="00441667"/>
    <w:rsid w:val="00442671"/>
    <w:rsid w:val="0044525A"/>
    <w:rsid w:val="00455C14"/>
    <w:rsid w:val="00463527"/>
    <w:rsid w:val="00466F12"/>
    <w:rsid w:val="004673D0"/>
    <w:rsid w:val="00470A30"/>
    <w:rsid w:val="00474A45"/>
    <w:rsid w:val="00474A86"/>
    <w:rsid w:val="00481BBF"/>
    <w:rsid w:val="00482E54"/>
    <w:rsid w:val="004858EC"/>
    <w:rsid w:val="004867CB"/>
    <w:rsid w:val="00487934"/>
    <w:rsid w:val="00491577"/>
    <w:rsid w:val="004931F3"/>
    <w:rsid w:val="004962A1"/>
    <w:rsid w:val="004A079F"/>
    <w:rsid w:val="004A0FB4"/>
    <w:rsid w:val="004A200A"/>
    <w:rsid w:val="004A2C74"/>
    <w:rsid w:val="004A3289"/>
    <w:rsid w:val="004A3423"/>
    <w:rsid w:val="004A6672"/>
    <w:rsid w:val="004B17A0"/>
    <w:rsid w:val="004B6561"/>
    <w:rsid w:val="004C523C"/>
    <w:rsid w:val="004D7B1D"/>
    <w:rsid w:val="004E0DE3"/>
    <w:rsid w:val="004E1A99"/>
    <w:rsid w:val="004E6118"/>
    <w:rsid w:val="004F31CF"/>
    <w:rsid w:val="004F5332"/>
    <w:rsid w:val="004F57E4"/>
    <w:rsid w:val="004F6855"/>
    <w:rsid w:val="004F6B48"/>
    <w:rsid w:val="004F74DF"/>
    <w:rsid w:val="005000D2"/>
    <w:rsid w:val="005031A6"/>
    <w:rsid w:val="00503446"/>
    <w:rsid w:val="005136AF"/>
    <w:rsid w:val="005146FF"/>
    <w:rsid w:val="00534FCC"/>
    <w:rsid w:val="00535B1D"/>
    <w:rsid w:val="00536BFD"/>
    <w:rsid w:val="00544E77"/>
    <w:rsid w:val="00545C45"/>
    <w:rsid w:val="0055506F"/>
    <w:rsid w:val="00556D1C"/>
    <w:rsid w:val="005637DE"/>
    <w:rsid w:val="00564D16"/>
    <w:rsid w:val="005707AD"/>
    <w:rsid w:val="00574C3C"/>
    <w:rsid w:val="005839EA"/>
    <w:rsid w:val="00584119"/>
    <w:rsid w:val="00590125"/>
    <w:rsid w:val="0059077C"/>
    <w:rsid w:val="00591165"/>
    <w:rsid w:val="00593703"/>
    <w:rsid w:val="005951AB"/>
    <w:rsid w:val="005974AB"/>
    <w:rsid w:val="005A29C9"/>
    <w:rsid w:val="005B08EF"/>
    <w:rsid w:val="005B2841"/>
    <w:rsid w:val="005B3648"/>
    <w:rsid w:val="005B41F7"/>
    <w:rsid w:val="005B6987"/>
    <w:rsid w:val="005D305E"/>
    <w:rsid w:val="005E043A"/>
    <w:rsid w:val="005E352A"/>
    <w:rsid w:val="005E7324"/>
    <w:rsid w:val="005F05B5"/>
    <w:rsid w:val="005F1C5F"/>
    <w:rsid w:val="005F6348"/>
    <w:rsid w:val="005F637E"/>
    <w:rsid w:val="00601075"/>
    <w:rsid w:val="006038E5"/>
    <w:rsid w:val="00605A95"/>
    <w:rsid w:val="00610323"/>
    <w:rsid w:val="00610F40"/>
    <w:rsid w:val="00611106"/>
    <w:rsid w:val="0061661D"/>
    <w:rsid w:val="006177C5"/>
    <w:rsid w:val="00621A0B"/>
    <w:rsid w:val="00623058"/>
    <w:rsid w:val="00623AAA"/>
    <w:rsid w:val="00623E4A"/>
    <w:rsid w:val="00625D7F"/>
    <w:rsid w:val="0062651B"/>
    <w:rsid w:val="00637835"/>
    <w:rsid w:val="0063785A"/>
    <w:rsid w:val="0065022A"/>
    <w:rsid w:val="00653B2B"/>
    <w:rsid w:val="00656964"/>
    <w:rsid w:val="006569DB"/>
    <w:rsid w:val="006602C9"/>
    <w:rsid w:val="006727A8"/>
    <w:rsid w:val="00674465"/>
    <w:rsid w:val="00675172"/>
    <w:rsid w:val="00676026"/>
    <w:rsid w:val="006774F7"/>
    <w:rsid w:val="00682AD1"/>
    <w:rsid w:val="00683646"/>
    <w:rsid w:val="0069121E"/>
    <w:rsid w:val="00694609"/>
    <w:rsid w:val="006A01E8"/>
    <w:rsid w:val="006B2A16"/>
    <w:rsid w:val="006B4EFE"/>
    <w:rsid w:val="006B6072"/>
    <w:rsid w:val="006B68AF"/>
    <w:rsid w:val="006C2C3B"/>
    <w:rsid w:val="006C78F7"/>
    <w:rsid w:val="006D2BA2"/>
    <w:rsid w:val="006D344D"/>
    <w:rsid w:val="006D52B7"/>
    <w:rsid w:val="006D55E1"/>
    <w:rsid w:val="006D5C4F"/>
    <w:rsid w:val="006E0E0D"/>
    <w:rsid w:val="006E4B88"/>
    <w:rsid w:val="006E795E"/>
    <w:rsid w:val="006F1269"/>
    <w:rsid w:val="006F7D28"/>
    <w:rsid w:val="00701CE7"/>
    <w:rsid w:val="007028F6"/>
    <w:rsid w:val="00702A02"/>
    <w:rsid w:val="0071195E"/>
    <w:rsid w:val="00712890"/>
    <w:rsid w:val="00715795"/>
    <w:rsid w:val="00720A8C"/>
    <w:rsid w:val="00726985"/>
    <w:rsid w:val="00730C2E"/>
    <w:rsid w:val="00732EDB"/>
    <w:rsid w:val="00733D78"/>
    <w:rsid w:val="00743959"/>
    <w:rsid w:val="0074487B"/>
    <w:rsid w:val="00746161"/>
    <w:rsid w:val="0075259E"/>
    <w:rsid w:val="00764394"/>
    <w:rsid w:val="007664F5"/>
    <w:rsid w:val="00770C9F"/>
    <w:rsid w:val="00776118"/>
    <w:rsid w:val="00776170"/>
    <w:rsid w:val="00777563"/>
    <w:rsid w:val="00781B42"/>
    <w:rsid w:val="00781FFC"/>
    <w:rsid w:val="00783858"/>
    <w:rsid w:val="00783D5D"/>
    <w:rsid w:val="007843BE"/>
    <w:rsid w:val="00793CBD"/>
    <w:rsid w:val="00796240"/>
    <w:rsid w:val="0079746C"/>
    <w:rsid w:val="007A23A2"/>
    <w:rsid w:val="007A2BCB"/>
    <w:rsid w:val="007A2D58"/>
    <w:rsid w:val="007A5404"/>
    <w:rsid w:val="007B0EB7"/>
    <w:rsid w:val="007B2BE2"/>
    <w:rsid w:val="007B510C"/>
    <w:rsid w:val="007C3AD4"/>
    <w:rsid w:val="007C4AE2"/>
    <w:rsid w:val="007C66F8"/>
    <w:rsid w:val="007E2D06"/>
    <w:rsid w:val="007E777B"/>
    <w:rsid w:val="007F37C6"/>
    <w:rsid w:val="007F49C9"/>
    <w:rsid w:val="008135F8"/>
    <w:rsid w:val="00823536"/>
    <w:rsid w:val="00823995"/>
    <w:rsid w:val="00832824"/>
    <w:rsid w:val="008328DD"/>
    <w:rsid w:val="00832F8D"/>
    <w:rsid w:val="00840CB6"/>
    <w:rsid w:val="00841124"/>
    <w:rsid w:val="00844063"/>
    <w:rsid w:val="00851F5D"/>
    <w:rsid w:val="0086100E"/>
    <w:rsid w:val="008741EF"/>
    <w:rsid w:val="008827E4"/>
    <w:rsid w:val="00893EE2"/>
    <w:rsid w:val="00894E84"/>
    <w:rsid w:val="008A6F5E"/>
    <w:rsid w:val="008B59D9"/>
    <w:rsid w:val="008B6E70"/>
    <w:rsid w:val="008C166E"/>
    <w:rsid w:val="008C1D4F"/>
    <w:rsid w:val="008C20D4"/>
    <w:rsid w:val="008C4D20"/>
    <w:rsid w:val="008C5BCC"/>
    <w:rsid w:val="008C634D"/>
    <w:rsid w:val="008D03B7"/>
    <w:rsid w:val="008D79AF"/>
    <w:rsid w:val="008D7EA3"/>
    <w:rsid w:val="008E37B0"/>
    <w:rsid w:val="008F152E"/>
    <w:rsid w:val="008F1F63"/>
    <w:rsid w:val="008F3F7A"/>
    <w:rsid w:val="008F7422"/>
    <w:rsid w:val="008F7BE6"/>
    <w:rsid w:val="009022FD"/>
    <w:rsid w:val="00910539"/>
    <w:rsid w:val="00912CFF"/>
    <w:rsid w:val="00912FB3"/>
    <w:rsid w:val="0091383A"/>
    <w:rsid w:val="00915EF8"/>
    <w:rsid w:val="00934A62"/>
    <w:rsid w:val="00935EBC"/>
    <w:rsid w:val="00940387"/>
    <w:rsid w:val="009419D2"/>
    <w:rsid w:val="0094408C"/>
    <w:rsid w:val="00955A4E"/>
    <w:rsid w:val="00957504"/>
    <w:rsid w:val="00957B9F"/>
    <w:rsid w:val="009635E3"/>
    <w:rsid w:val="00964B68"/>
    <w:rsid w:val="00965A66"/>
    <w:rsid w:val="009664CB"/>
    <w:rsid w:val="00966C5A"/>
    <w:rsid w:val="0097166F"/>
    <w:rsid w:val="009803EA"/>
    <w:rsid w:val="0098593C"/>
    <w:rsid w:val="0099261B"/>
    <w:rsid w:val="0099538B"/>
    <w:rsid w:val="009A1B66"/>
    <w:rsid w:val="009A37CC"/>
    <w:rsid w:val="009B2173"/>
    <w:rsid w:val="009B2437"/>
    <w:rsid w:val="009B7A9E"/>
    <w:rsid w:val="009C0167"/>
    <w:rsid w:val="009C1A13"/>
    <w:rsid w:val="009C1BCC"/>
    <w:rsid w:val="009C2A31"/>
    <w:rsid w:val="009D4B6B"/>
    <w:rsid w:val="009F0BF1"/>
    <w:rsid w:val="009F1BD5"/>
    <w:rsid w:val="009F4DAA"/>
    <w:rsid w:val="009F674C"/>
    <w:rsid w:val="00A13682"/>
    <w:rsid w:val="00A151CC"/>
    <w:rsid w:val="00A1579F"/>
    <w:rsid w:val="00A22C15"/>
    <w:rsid w:val="00A30B31"/>
    <w:rsid w:val="00A30E3C"/>
    <w:rsid w:val="00A318A8"/>
    <w:rsid w:val="00A372F6"/>
    <w:rsid w:val="00A420CA"/>
    <w:rsid w:val="00A44AA6"/>
    <w:rsid w:val="00A52382"/>
    <w:rsid w:val="00A52798"/>
    <w:rsid w:val="00A662C0"/>
    <w:rsid w:val="00A76C46"/>
    <w:rsid w:val="00A93F5F"/>
    <w:rsid w:val="00AB30BB"/>
    <w:rsid w:val="00AB5AC0"/>
    <w:rsid w:val="00AC1797"/>
    <w:rsid w:val="00AC24DE"/>
    <w:rsid w:val="00AD2ED0"/>
    <w:rsid w:val="00AD7BF8"/>
    <w:rsid w:val="00AE50B2"/>
    <w:rsid w:val="00B0350A"/>
    <w:rsid w:val="00B0362A"/>
    <w:rsid w:val="00B15E02"/>
    <w:rsid w:val="00B16CDE"/>
    <w:rsid w:val="00B26FDE"/>
    <w:rsid w:val="00B31855"/>
    <w:rsid w:val="00B368CC"/>
    <w:rsid w:val="00B37C3E"/>
    <w:rsid w:val="00B37EFB"/>
    <w:rsid w:val="00B514A8"/>
    <w:rsid w:val="00B516E3"/>
    <w:rsid w:val="00B530D7"/>
    <w:rsid w:val="00B540A8"/>
    <w:rsid w:val="00B551AA"/>
    <w:rsid w:val="00B61043"/>
    <w:rsid w:val="00B67BC7"/>
    <w:rsid w:val="00B75961"/>
    <w:rsid w:val="00B75E38"/>
    <w:rsid w:val="00B85FD3"/>
    <w:rsid w:val="00B87732"/>
    <w:rsid w:val="00B930ED"/>
    <w:rsid w:val="00B97840"/>
    <w:rsid w:val="00BA0D74"/>
    <w:rsid w:val="00BA5515"/>
    <w:rsid w:val="00BA5D64"/>
    <w:rsid w:val="00BA7239"/>
    <w:rsid w:val="00BB6B0F"/>
    <w:rsid w:val="00BC0004"/>
    <w:rsid w:val="00BC0EA2"/>
    <w:rsid w:val="00BC4E27"/>
    <w:rsid w:val="00BC712A"/>
    <w:rsid w:val="00BC7CAD"/>
    <w:rsid w:val="00BD0185"/>
    <w:rsid w:val="00BE3A9E"/>
    <w:rsid w:val="00BE5BDF"/>
    <w:rsid w:val="00BE7BAA"/>
    <w:rsid w:val="00BF2436"/>
    <w:rsid w:val="00BF6F54"/>
    <w:rsid w:val="00BF7946"/>
    <w:rsid w:val="00C01648"/>
    <w:rsid w:val="00C0700D"/>
    <w:rsid w:val="00C10A4D"/>
    <w:rsid w:val="00C21877"/>
    <w:rsid w:val="00C24D1E"/>
    <w:rsid w:val="00C30CB4"/>
    <w:rsid w:val="00C30E0C"/>
    <w:rsid w:val="00C330E3"/>
    <w:rsid w:val="00C3426C"/>
    <w:rsid w:val="00C5387D"/>
    <w:rsid w:val="00C61A74"/>
    <w:rsid w:val="00C62B40"/>
    <w:rsid w:val="00C63665"/>
    <w:rsid w:val="00C66B3F"/>
    <w:rsid w:val="00C67F05"/>
    <w:rsid w:val="00C70BC8"/>
    <w:rsid w:val="00C71131"/>
    <w:rsid w:val="00C715C0"/>
    <w:rsid w:val="00C720D2"/>
    <w:rsid w:val="00C72720"/>
    <w:rsid w:val="00C73362"/>
    <w:rsid w:val="00C73611"/>
    <w:rsid w:val="00C81325"/>
    <w:rsid w:val="00C82643"/>
    <w:rsid w:val="00C82A79"/>
    <w:rsid w:val="00C83360"/>
    <w:rsid w:val="00C84F19"/>
    <w:rsid w:val="00C85999"/>
    <w:rsid w:val="00C85E00"/>
    <w:rsid w:val="00C86BD4"/>
    <w:rsid w:val="00C90215"/>
    <w:rsid w:val="00C938E3"/>
    <w:rsid w:val="00CA02FA"/>
    <w:rsid w:val="00CB0963"/>
    <w:rsid w:val="00CB121A"/>
    <w:rsid w:val="00CC1793"/>
    <w:rsid w:val="00CC647D"/>
    <w:rsid w:val="00CD4465"/>
    <w:rsid w:val="00CD527B"/>
    <w:rsid w:val="00CD5605"/>
    <w:rsid w:val="00CD7DE1"/>
    <w:rsid w:val="00CE02BD"/>
    <w:rsid w:val="00CE4322"/>
    <w:rsid w:val="00CF0ADD"/>
    <w:rsid w:val="00CF2282"/>
    <w:rsid w:val="00CF5FFA"/>
    <w:rsid w:val="00D04C18"/>
    <w:rsid w:val="00D0511C"/>
    <w:rsid w:val="00D05352"/>
    <w:rsid w:val="00D07A94"/>
    <w:rsid w:val="00D11EF1"/>
    <w:rsid w:val="00D1781E"/>
    <w:rsid w:val="00D22F1E"/>
    <w:rsid w:val="00D30A33"/>
    <w:rsid w:val="00D37268"/>
    <w:rsid w:val="00D40425"/>
    <w:rsid w:val="00D419F3"/>
    <w:rsid w:val="00D4738A"/>
    <w:rsid w:val="00D47711"/>
    <w:rsid w:val="00D56B53"/>
    <w:rsid w:val="00D61835"/>
    <w:rsid w:val="00D632A7"/>
    <w:rsid w:val="00D63596"/>
    <w:rsid w:val="00D73831"/>
    <w:rsid w:val="00D779B1"/>
    <w:rsid w:val="00D84513"/>
    <w:rsid w:val="00D85CA9"/>
    <w:rsid w:val="00D87A68"/>
    <w:rsid w:val="00D91795"/>
    <w:rsid w:val="00D92D01"/>
    <w:rsid w:val="00D93B75"/>
    <w:rsid w:val="00D95873"/>
    <w:rsid w:val="00D96877"/>
    <w:rsid w:val="00DB41F4"/>
    <w:rsid w:val="00DB5681"/>
    <w:rsid w:val="00DC4BBC"/>
    <w:rsid w:val="00DC5238"/>
    <w:rsid w:val="00DD0AEA"/>
    <w:rsid w:val="00DD49DA"/>
    <w:rsid w:val="00DF3728"/>
    <w:rsid w:val="00DF4A98"/>
    <w:rsid w:val="00E0474D"/>
    <w:rsid w:val="00E0721E"/>
    <w:rsid w:val="00E1283E"/>
    <w:rsid w:val="00E2125F"/>
    <w:rsid w:val="00E27308"/>
    <w:rsid w:val="00E36A6B"/>
    <w:rsid w:val="00E40441"/>
    <w:rsid w:val="00E5414A"/>
    <w:rsid w:val="00E545EB"/>
    <w:rsid w:val="00E56101"/>
    <w:rsid w:val="00E56F5C"/>
    <w:rsid w:val="00E6200C"/>
    <w:rsid w:val="00E62AF0"/>
    <w:rsid w:val="00E62C48"/>
    <w:rsid w:val="00E63880"/>
    <w:rsid w:val="00E71C85"/>
    <w:rsid w:val="00E72B52"/>
    <w:rsid w:val="00E74AA2"/>
    <w:rsid w:val="00E75CEC"/>
    <w:rsid w:val="00E80D91"/>
    <w:rsid w:val="00E91127"/>
    <w:rsid w:val="00E91E99"/>
    <w:rsid w:val="00EA733E"/>
    <w:rsid w:val="00EB4350"/>
    <w:rsid w:val="00EC7F3A"/>
    <w:rsid w:val="00ED215D"/>
    <w:rsid w:val="00ED6B01"/>
    <w:rsid w:val="00EE1D04"/>
    <w:rsid w:val="00EE3382"/>
    <w:rsid w:val="00EE3DF5"/>
    <w:rsid w:val="00EF0FB4"/>
    <w:rsid w:val="00F03F01"/>
    <w:rsid w:val="00F07D86"/>
    <w:rsid w:val="00F1268C"/>
    <w:rsid w:val="00F12D30"/>
    <w:rsid w:val="00F154EF"/>
    <w:rsid w:val="00F3321A"/>
    <w:rsid w:val="00F35068"/>
    <w:rsid w:val="00F355BB"/>
    <w:rsid w:val="00F40E17"/>
    <w:rsid w:val="00F501C0"/>
    <w:rsid w:val="00F538D4"/>
    <w:rsid w:val="00F56761"/>
    <w:rsid w:val="00F62622"/>
    <w:rsid w:val="00F65D31"/>
    <w:rsid w:val="00F70CB5"/>
    <w:rsid w:val="00F736FF"/>
    <w:rsid w:val="00F814F6"/>
    <w:rsid w:val="00F82D76"/>
    <w:rsid w:val="00F9198E"/>
    <w:rsid w:val="00F95A45"/>
    <w:rsid w:val="00FA505F"/>
    <w:rsid w:val="00FB1E42"/>
    <w:rsid w:val="00FB30F1"/>
    <w:rsid w:val="00FB595A"/>
    <w:rsid w:val="00FB7665"/>
    <w:rsid w:val="00FC201F"/>
    <w:rsid w:val="00FC3EE6"/>
    <w:rsid w:val="00FC50D8"/>
    <w:rsid w:val="00FD36F4"/>
    <w:rsid w:val="00FD5410"/>
    <w:rsid w:val="00FE0DC3"/>
    <w:rsid w:val="00FE5A31"/>
    <w:rsid w:val="00FE6008"/>
    <w:rsid w:val="00FE623E"/>
    <w:rsid w:val="00FF0706"/>
    <w:rsid w:val="00FF15D2"/>
    <w:rsid w:val="00FF2E97"/>
    <w:rsid w:val="00FF4CDF"/>
    <w:rsid w:val="667528C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3CBD"/>
    <w:pPr>
      <w:spacing w:after="200" w:line="276" w:lineRule="auto"/>
    </w:pPr>
    <w:rPr>
      <w:sz w:val="22"/>
      <w:szCs w:val="22"/>
    </w:rPr>
  </w:style>
  <w:style w:type="paragraph" w:styleId="Heading1">
    <w:name w:val="heading 1"/>
    <w:basedOn w:val="Normal"/>
    <w:next w:val="Normal"/>
    <w:link w:val="Heading1Char"/>
    <w:uiPriority w:val="9"/>
    <w:qFormat/>
    <w:rsid w:val="004F31CF"/>
    <w:pPr>
      <w:keepNext/>
      <w:keepLines/>
      <w:numPr>
        <w:numId w:val="80"/>
      </w:numPr>
      <w:spacing w:before="480" w:after="0"/>
      <w:outlineLvl w:val="0"/>
    </w:pPr>
    <w:rPr>
      <w:rFonts w:asciiTheme="majorHAnsi" w:eastAsia="MS Gothic" w:hAnsiTheme="majorHAnsi"/>
      <w:bCs/>
      <w:color w:val="365F91"/>
      <w:sz w:val="48"/>
      <w:szCs w:val="28"/>
    </w:rPr>
  </w:style>
  <w:style w:type="paragraph" w:styleId="Heading2">
    <w:name w:val="heading 2"/>
    <w:basedOn w:val="Normal"/>
    <w:next w:val="Normal"/>
    <w:link w:val="Heading2Char"/>
    <w:autoRedefine/>
    <w:uiPriority w:val="9"/>
    <w:unhideWhenUsed/>
    <w:qFormat/>
    <w:rsid w:val="00F07D86"/>
    <w:pPr>
      <w:keepNext/>
      <w:keepLines/>
      <w:spacing w:before="240" w:after="240"/>
      <w:outlineLvl w:val="1"/>
    </w:pPr>
    <w:rPr>
      <w:rFonts w:ascii="Cambria" w:eastAsia="MS Gothic" w:hAnsi="Cambria"/>
      <w:b/>
      <w:bCs/>
      <w:color w:val="4F81BD"/>
      <w:sz w:val="32"/>
      <w:szCs w:val="26"/>
    </w:rPr>
  </w:style>
  <w:style w:type="paragraph" w:styleId="Heading3">
    <w:name w:val="heading 3"/>
    <w:basedOn w:val="Normal"/>
    <w:next w:val="Normal"/>
    <w:link w:val="Heading3Char"/>
    <w:uiPriority w:val="9"/>
    <w:unhideWhenUsed/>
    <w:qFormat/>
    <w:rsid w:val="008C4D2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D2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C4D2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C4E27"/>
    <w:pPr>
      <w:keepNext/>
      <w:keepLines/>
      <w:spacing w:before="200" w:after="0"/>
      <w:outlineLvl w:val="5"/>
    </w:pPr>
    <w:rPr>
      <w:rFonts w:asciiTheme="majorHAnsi" w:eastAsiaTheme="majorEastAsia" w:hAnsiTheme="majorHAnsi" w:cstheme="majorBidi"/>
      <w:i/>
      <w:iCs/>
      <w:color w:val="243F60" w:themeColor="accent1" w:themeShade="7F"/>
      <w:sz w:val="24"/>
      <w:lang w:val="vi-VN"/>
    </w:rPr>
  </w:style>
  <w:style w:type="paragraph" w:styleId="Heading7">
    <w:name w:val="heading 7"/>
    <w:basedOn w:val="Normal"/>
    <w:next w:val="Normal"/>
    <w:link w:val="Heading7Char"/>
    <w:uiPriority w:val="9"/>
    <w:unhideWhenUsed/>
    <w:qFormat/>
    <w:rsid w:val="00BC4E27"/>
    <w:pPr>
      <w:keepNext/>
      <w:keepLines/>
      <w:spacing w:before="200" w:after="0"/>
      <w:ind w:firstLine="567"/>
      <w:outlineLvl w:val="6"/>
    </w:pPr>
    <w:rPr>
      <w:rFonts w:ascii="Tahoma" w:eastAsiaTheme="majorEastAsia" w:hAnsi="Tahoma" w:cs="Tahoma"/>
      <w:i/>
      <w:iCs/>
      <w:color w:val="404040" w:themeColor="text1" w:themeTint="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723F2"/>
    <w:pPr>
      <w:ind w:left="720"/>
      <w:contextualSpacing/>
    </w:pPr>
  </w:style>
  <w:style w:type="character" w:customStyle="1" w:styleId="Heading1Char">
    <w:name w:val="Heading 1 Char"/>
    <w:basedOn w:val="DefaultParagraphFont"/>
    <w:link w:val="Heading1"/>
    <w:uiPriority w:val="9"/>
    <w:rsid w:val="004F31CF"/>
    <w:rPr>
      <w:rFonts w:asciiTheme="majorHAnsi" w:eastAsia="MS Gothic" w:hAnsiTheme="majorHAnsi"/>
      <w:bCs/>
      <w:color w:val="365F91"/>
      <w:sz w:val="48"/>
      <w:szCs w:val="28"/>
    </w:rPr>
  </w:style>
  <w:style w:type="character" w:customStyle="1" w:styleId="Heading2Char">
    <w:name w:val="Heading 2 Char"/>
    <w:basedOn w:val="DefaultParagraphFont"/>
    <w:link w:val="Heading2"/>
    <w:uiPriority w:val="9"/>
    <w:rsid w:val="00F07D86"/>
    <w:rPr>
      <w:rFonts w:ascii="Cambria" w:eastAsia="MS Gothic" w:hAnsi="Cambria"/>
      <w:b/>
      <w:bCs/>
      <w:color w:val="4F81BD"/>
      <w:sz w:val="32"/>
      <w:szCs w:val="26"/>
    </w:rPr>
  </w:style>
  <w:style w:type="character" w:styleId="Hyperlink">
    <w:name w:val="Hyperlink"/>
    <w:uiPriority w:val="99"/>
    <w:unhideWhenUsed/>
    <w:rsid w:val="00233E6C"/>
    <w:rPr>
      <w:color w:val="0000FF"/>
      <w:u w:val="single"/>
    </w:rPr>
  </w:style>
  <w:style w:type="paragraph" w:styleId="TOCHeading">
    <w:name w:val="TOC Heading"/>
    <w:basedOn w:val="Heading1"/>
    <w:next w:val="Normal"/>
    <w:uiPriority w:val="39"/>
    <w:unhideWhenUsed/>
    <w:qFormat/>
    <w:rsid w:val="00097636"/>
    <w:pPr>
      <w:outlineLvl w:val="9"/>
    </w:pPr>
    <w:rPr>
      <w:lang w:eastAsia="ja-JP"/>
    </w:rPr>
  </w:style>
  <w:style w:type="paragraph" w:styleId="TOC1">
    <w:name w:val="toc 1"/>
    <w:basedOn w:val="Normal"/>
    <w:next w:val="Normal"/>
    <w:autoRedefine/>
    <w:uiPriority w:val="39"/>
    <w:unhideWhenUsed/>
    <w:rsid w:val="00097636"/>
    <w:pPr>
      <w:spacing w:after="100"/>
    </w:pPr>
  </w:style>
  <w:style w:type="paragraph" w:styleId="TOC2">
    <w:name w:val="toc 2"/>
    <w:basedOn w:val="Normal"/>
    <w:next w:val="Normal"/>
    <w:autoRedefine/>
    <w:uiPriority w:val="39"/>
    <w:unhideWhenUsed/>
    <w:rsid w:val="00097636"/>
    <w:pPr>
      <w:spacing w:after="100"/>
      <w:ind w:left="220"/>
    </w:pPr>
  </w:style>
  <w:style w:type="paragraph" w:styleId="BalloonText">
    <w:name w:val="Balloon Text"/>
    <w:basedOn w:val="Normal"/>
    <w:link w:val="BalloonTextChar"/>
    <w:uiPriority w:val="99"/>
    <w:semiHidden/>
    <w:unhideWhenUsed/>
    <w:rsid w:val="000976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636"/>
    <w:rPr>
      <w:rFonts w:ascii="Tahoma" w:hAnsi="Tahoma" w:cs="Tahoma"/>
      <w:sz w:val="16"/>
      <w:szCs w:val="16"/>
    </w:rPr>
  </w:style>
  <w:style w:type="paragraph" w:styleId="NoSpacing">
    <w:name w:val="No Spacing"/>
    <w:link w:val="NoSpacingChar"/>
    <w:uiPriority w:val="1"/>
    <w:qFormat/>
    <w:rsid w:val="005974AB"/>
    <w:rPr>
      <w:rFonts w:eastAsia="MS Mincho"/>
      <w:sz w:val="22"/>
      <w:szCs w:val="22"/>
      <w:lang w:eastAsia="ja-JP"/>
    </w:rPr>
  </w:style>
  <w:style w:type="character" w:customStyle="1" w:styleId="NoSpacingChar">
    <w:name w:val="No Spacing Char"/>
    <w:basedOn w:val="DefaultParagraphFont"/>
    <w:link w:val="NoSpacing"/>
    <w:uiPriority w:val="1"/>
    <w:rsid w:val="005974AB"/>
    <w:rPr>
      <w:rFonts w:eastAsia="MS Mincho"/>
      <w:sz w:val="22"/>
      <w:szCs w:val="22"/>
      <w:lang w:val="en-US" w:eastAsia="ja-JP" w:bidi="ar-SA"/>
    </w:rPr>
  </w:style>
  <w:style w:type="table" w:styleId="TableGrid">
    <w:name w:val="Table Grid"/>
    <w:basedOn w:val="TableNormal"/>
    <w:uiPriority w:val="59"/>
    <w:rsid w:val="0037109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94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609"/>
  </w:style>
  <w:style w:type="paragraph" w:styleId="Footer">
    <w:name w:val="footer"/>
    <w:basedOn w:val="Normal"/>
    <w:link w:val="FooterChar"/>
    <w:uiPriority w:val="99"/>
    <w:unhideWhenUsed/>
    <w:rsid w:val="00694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609"/>
  </w:style>
  <w:style w:type="paragraph" w:customStyle="1" w:styleId="SHTB">
    <w:name w:val="SH/TB"/>
    <w:basedOn w:val="Normal"/>
    <w:next w:val="Normal"/>
    <w:rsid w:val="00393ED8"/>
    <w:pPr>
      <w:pBdr>
        <w:bottom w:val="single" w:sz="6" w:space="0" w:color="auto"/>
      </w:pBdr>
      <w:spacing w:before="130" w:after="0" w:line="200" w:lineRule="exact"/>
    </w:pPr>
    <w:rPr>
      <w:rFonts w:ascii="New York" w:eastAsia="Times New Roman" w:hAnsi="New York"/>
      <w:sz w:val="16"/>
      <w:szCs w:val="20"/>
    </w:rPr>
  </w:style>
  <w:style w:type="paragraph" w:customStyle="1" w:styleId="NormalH">
    <w:name w:val="NormalH"/>
    <w:basedOn w:val="Normal"/>
    <w:autoRedefine/>
    <w:rsid w:val="00B514A8"/>
    <w:pPr>
      <w:pageBreakBefore/>
      <w:tabs>
        <w:tab w:val="left" w:pos="2160"/>
        <w:tab w:val="right" w:pos="5040"/>
        <w:tab w:val="left" w:pos="5760"/>
        <w:tab w:val="right" w:pos="8640"/>
      </w:tabs>
      <w:spacing w:before="360" w:after="240" w:line="240" w:lineRule="auto"/>
    </w:pPr>
    <w:rPr>
      <w:rFonts w:ascii="Cambria" w:eastAsia="Times New Roman" w:hAnsi="Cambria"/>
      <w:b/>
      <w:caps/>
      <w:color w:val="548DD4" w:themeColor="text2" w:themeTint="99"/>
      <w:sz w:val="24"/>
      <w:szCs w:val="32"/>
      <w:lang w:val="en-GB"/>
    </w:rPr>
  </w:style>
  <w:style w:type="paragraph" w:styleId="Revision">
    <w:name w:val="Revision"/>
    <w:hidden/>
    <w:uiPriority w:val="99"/>
    <w:semiHidden/>
    <w:rsid w:val="0030232E"/>
    <w:rPr>
      <w:sz w:val="22"/>
      <w:szCs w:val="22"/>
    </w:rPr>
  </w:style>
  <w:style w:type="character" w:customStyle="1" w:styleId="Heading3Char">
    <w:name w:val="Heading 3 Char"/>
    <w:basedOn w:val="DefaultParagraphFont"/>
    <w:link w:val="Heading3"/>
    <w:uiPriority w:val="9"/>
    <w:rsid w:val="008C4D20"/>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rsid w:val="008C4D20"/>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8C4D20"/>
    <w:rPr>
      <w:rFonts w:asciiTheme="majorHAnsi" w:eastAsiaTheme="majorEastAsia" w:hAnsiTheme="majorHAnsi" w:cstheme="majorBidi"/>
      <w:color w:val="243F60" w:themeColor="accent1" w:themeShade="7F"/>
      <w:sz w:val="22"/>
      <w:szCs w:val="22"/>
    </w:rPr>
  </w:style>
  <w:style w:type="character" w:styleId="BookTitle">
    <w:name w:val="Book Title"/>
    <w:basedOn w:val="DefaultParagraphFont"/>
    <w:uiPriority w:val="33"/>
    <w:qFormat/>
    <w:rsid w:val="008C4D20"/>
    <w:rPr>
      <w:b/>
      <w:bCs/>
      <w:smallCaps/>
      <w:spacing w:val="5"/>
    </w:rPr>
  </w:style>
  <w:style w:type="paragraph" w:styleId="Quote">
    <w:name w:val="Quote"/>
    <w:basedOn w:val="Normal"/>
    <w:next w:val="Normal"/>
    <w:link w:val="QuoteChar"/>
    <w:uiPriority w:val="29"/>
    <w:qFormat/>
    <w:rsid w:val="008C4D20"/>
    <w:rPr>
      <w:i/>
      <w:iCs/>
      <w:color w:val="000000" w:themeColor="text1"/>
    </w:rPr>
  </w:style>
  <w:style w:type="character" w:customStyle="1" w:styleId="QuoteChar">
    <w:name w:val="Quote Char"/>
    <w:basedOn w:val="DefaultParagraphFont"/>
    <w:link w:val="Quote"/>
    <w:uiPriority w:val="29"/>
    <w:rsid w:val="008C4D20"/>
    <w:rPr>
      <w:i/>
      <w:iCs/>
      <w:color w:val="000000" w:themeColor="text1"/>
      <w:sz w:val="22"/>
      <w:szCs w:val="22"/>
    </w:rPr>
  </w:style>
  <w:style w:type="table" w:styleId="MediumShading1-Accent5">
    <w:name w:val="Medium Shading 1 Accent 5"/>
    <w:basedOn w:val="TableNormal"/>
    <w:uiPriority w:val="63"/>
    <w:rsid w:val="009F1BD5"/>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
    <w:name w:val="Medium Shading 1"/>
    <w:basedOn w:val="TableNormal"/>
    <w:uiPriority w:val="63"/>
    <w:rsid w:val="009F1BD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9F1BD5"/>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1F08C7"/>
    <w:pPr>
      <w:ind w:left="720"/>
    </w:pPr>
    <w:rPr>
      <w:sz w:val="24"/>
    </w:rPr>
  </w:style>
  <w:style w:type="character" w:customStyle="1" w:styleId="AscChar">
    <w:name w:val="Asc Char"/>
    <w:basedOn w:val="DefaultParagraphFont"/>
    <w:link w:val="Asc"/>
    <w:rsid w:val="001F08C7"/>
    <w:rPr>
      <w:sz w:val="24"/>
      <w:szCs w:val="22"/>
    </w:rPr>
  </w:style>
  <w:style w:type="table" w:styleId="LightShading-Accent5">
    <w:name w:val="Light Shading Accent 5"/>
    <w:basedOn w:val="TableNormal"/>
    <w:uiPriority w:val="60"/>
    <w:rsid w:val="00783858"/>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783858"/>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783858"/>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783858"/>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F40E17"/>
  </w:style>
  <w:style w:type="character" w:customStyle="1" w:styleId="Heading21Char">
    <w:name w:val="Heading 2.1 Char"/>
    <w:basedOn w:val="Heading2Char"/>
    <w:link w:val="Heading21"/>
    <w:rsid w:val="00F40E17"/>
    <w:rPr>
      <w:rFonts w:ascii="Cambria" w:eastAsia="MS Gothic" w:hAnsi="Cambria" w:cs="Times New Roman"/>
      <w:b/>
      <w:bCs/>
      <w:color w:val="4F81BD"/>
      <w:sz w:val="26"/>
      <w:szCs w:val="26"/>
    </w:rPr>
  </w:style>
  <w:style w:type="table" w:customStyle="1" w:styleId="TableGrid1">
    <w:name w:val="Table Grid1"/>
    <w:basedOn w:val="TableNormal"/>
    <w:next w:val="TableGrid"/>
    <w:uiPriority w:val="59"/>
    <w:rsid w:val="0038466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D6359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D6359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Shading1-Accent3">
    <w:name w:val="Medium Shading 1 Accent 3"/>
    <w:basedOn w:val="TableNormal"/>
    <w:uiPriority w:val="63"/>
    <w:rsid w:val="005000D2"/>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ghtList">
    <w:name w:val="Light List"/>
    <w:basedOn w:val="TableNormal"/>
    <w:uiPriority w:val="61"/>
    <w:rsid w:val="005000D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Caption">
    <w:name w:val="caption"/>
    <w:basedOn w:val="Normal"/>
    <w:next w:val="Normal"/>
    <w:uiPriority w:val="35"/>
    <w:unhideWhenUsed/>
    <w:qFormat/>
    <w:rsid w:val="005000D2"/>
    <w:pPr>
      <w:spacing w:line="240" w:lineRule="auto"/>
    </w:pPr>
    <w:rPr>
      <w:b/>
      <w:bCs/>
      <w:color w:val="4F81BD" w:themeColor="accent1"/>
      <w:sz w:val="18"/>
      <w:szCs w:val="18"/>
    </w:rPr>
  </w:style>
  <w:style w:type="paragraph" w:styleId="Title">
    <w:name w:val="Title"/>
    <w:basedOn w:val="Normal"/>
    <w:next w:val="Normal"/>
    <w:link w:val="TitleChar"/>
    <w:uiPriority w:val="10"/>
    <w:qFormat/>
    <w:rsid w:val="0014115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41155"/>
    <w:rPr>
      <w:rFonts w:asciiTheme="majorHAnsi" w:eastAsiaTheme="majorEastAsia" w:hAnsiTheme="majorHAnsi" w:cstheme="majorBidi"/>
      <w:color w:val="17365D" w:themeColor="text2" w:themeShade="BF"/>
      <w:spacing w:val="5"/>
      <w:kern w:val="28"/>
      <w:sz w:val="52"/>
      <w:szCs w:val="52"/>
    </w:rPr>
  </w:style>
  <w:style w:type="table" w:customStyle="1" w:styleId="MediumShading11">
    <w:name w:val="Medium Shading 11"/>
    <w:basedOn w:val="TableNormal"/>
    <w:uiPriority w:val="63"/>
    <w:rsid w:val="009C1BCC"/>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9C1BCC"/>
    <w:rPr>
      <w:b/>
      <w:bCs/>
      <w:i/>
      <w:iCs/>
      <w:color w:val="4F81BD" w:themeColor="accent1"/>
    </w:rPr>
  </w:style>
  <w:style w:type="paragraph" w:styleId="TOC3">
    <w:name w:val="toc 3"/>
    <w:basedOn w:val="Normal"/>
    <w:next w:val="Normal"/>
    <w:autoRedefine/>
    <w:uiPriority w:val="39"/>
    <w:unhideWhenUsed/>
    <w:rsid w:val="009C1BCC"/>
    <w:pPr>
      <w:spacing w:after="100"/>
      <w:ind w:left="440"/>
    </w:pPr>
  </w:style>
  <w:style w:type="table" w:customStyle="1" w:styleId="LightList-Accent11">
    <w:name w:val="Light List - Accent 11"/>
    <w:basedOn w:val="TableNormal"/>
    <w:uiPriority w:val="61"/>
    <w:rsid w:val="009C1BC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9C1BCC"/>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9C1BCC"/>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9C1BCC"/>
    <w:pPr>
      <w:numPr>
        <w:numId w:val="18"/>
      </w:numPr>
    </w:pPr>
  </w:style>
  <w:style w:type="character" w:styleId="CommentReference">
    <w:name w:val="annotation reference"/>
    <w:basedOn w:val="DefaultParagraphFont"/>
    <w:uiPriority w:val="99"/>
    <w:semiHidden/>
    <w:unhideWhenUsed/>
    <w:rsid w:val="009C1BCC"/>
    <w:rPr>
      <w:sz w:val="16"/>
      <w:szCs w:val="16"/>
    </w:rPr>
  </w:style>
  <w:style w:type="paragraph" w:styleId="CommentText">
    <w:name w:val="annotation text"/>
    <w:basedOn w:val="Normal"/>
    <w:link w:val="CommentTextChar"/>
    <w:uiPriority w:val="99"/>
    <w:semiHidden/>
    <w:unhideWhenUsed/>
    <w:rsid w:val="009C1BCC"/>
    <w:pPr>
      <w:spacing w:line="240" w:lineRule="auto"/>
    </w:pPr>
    <w:rPr>
      <w:rFonts w:asciiTheme="minorHAnsi" w:eastAsiaTheme="minorHAnsi" w:hAnsiTheme="minorHAnsi" w:cstheme="minorBidi"/>
      <w:sz w:val="20"/>
      <w:szCs w:val="20"/>
      <w:lang w:val="vi-VN"/>
    </w:rPr>
  </w:style>
  <w:style w:type="character" w:customStyle="1" w:styleId="CommentTextChar">
    <w:name w:val="Comment Text Char"/>
    <w:basedOn w:val="DefaultParagraphFont"/>
    <w:link w:val="CommentText"/>
    <w:uiPriority w:val="99"/>
    <w:semiHidden/>
    <w:rsid w:val="009C1BCC"/>
    <w:rPr>
      <w:rFonts w:asciiTheme="minorHAnsi" w:eastAsiaTheme="minorHAnsi" w:hAnsiTheme="minorHAnsi" w:cstheme="minorBidi"/>
      <w:lang w:val="vi-VN"/>
    </w:rPr>
  </w:style>
  <w:style w:type="paragraph" w:styleId="TOC4">
    <w:name w:val="toc 4"/>
    <w:basedOn w:val="Normal"/>
    <w:next w:val="Normal"/>
    <w:autoRedefine/>
    <w:uiPriority w:val="39"/>
    <w:unhideWhenUsed/>
    <w:rsid w:val="009C1BCC"/>
    <w:pPr>
      <w:spacing w:after="100"/>
      <w:ind w:left="660"/>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9C1BCC"/>
    <w:pPr>
      <w:spacing w:after="100"/>
      <w:ind w:left="880"/>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9C1BCC"/>
    <w:pPr>
      <w:spacing w:after="100"/>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9C1BCC"/>
    <w:pPr>
      <w:spacing w:after="100"/>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9C1BCC"/>
    <w:pPr>
      <w:spacing w:after="100"/>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9C1BCC"/>
    <w:pPr>
      <w:spacing w:after="100"/>
      <w:ind w:left="1760"/>
    </w:pPr>
    <w:rPr>
      <w:rFonts w:asciiTheme="minorHAnsi" w:eastAsiaTheme="minorEastAsia" w:hAnsiTheme="minorHAnsi" w:cstheme="minorBidi"/>
      <w:lang w:eastAsia="ja-JP"/>
    </w:rPr>
  </w:style>
  <w:style w:type="table" w:styleId="LightList-Accent1">
    <w:name w:val="Light List Accent 1"/>
    <w:basedOn w:val="TableNormal"/>
    <w:uiPriority w:val="61"/>
    <w:rsid w:val="00093BE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093BEF"/>
    <w:rPr>
      <w:rFonts w:asciiTheme="minorHAnsi" w:eastAsiaTheme="minorHAnsi" w:hAnsiTheme="minorHAnsi" w:cstheme="minorBidi"/>
      <w:sz w:val="22"/>
      <w:szCs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2">
    <w:name w:val="Light List Accent 2"/>
    <w:basedOn w:val="TableNormal"/>
    <w:uiPriority w:val="61"/>
    <w:rsid w:val="00093BEF"/>
    <w:rPr>
      <w:rFonts w:asciiTheme="minorHAnsi" w:eastAsiaTheme="minorHAnsi" w:hAnsiTheme="minorHAnsi" w:cstheme="minorBidi"/>
      <w:sz w:val="22"/>
      <w:szCs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093BEF"/>
    <w:rPr>
      <w:rFonts w:asciiTheme="minorHAnsi" w:eastAsiaTheme="minorHAnsi" w:hAnsiTheme="minorHAnsi" w:cstheme="minorBidi"/>
      <w:color w:val="000000" w:themeColor="text1" w:themeShade="BF"/>
      <w:sz w:val="22"/>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93BEF"/>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List">
    <w:name w:val="Colorful List"/>
    <w:basedOn w:val="TableNormal"/>
    <w:uiPriority w:val="72"/>
    <w:rsid w:val="00093BEF"/>
    <w:rPr>
      <w:rFonts w:asciiTheme="minorHAnsi" w:eastAsiaTheme="minorHAnsi" w:hAnsiTheme="minorHAnsi" w:cstheme="minorBidi"/>
      <w:color w:val="000000" w:themeColor="text1"/>
      <w:sz w:val="22"/>
      <w:szCs w:val="22"/>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customStyle="1" w:styleId="Heading6Char">
    <w:name w:val="Heading 6 Char"/>
    <w:basedOn w:val="DefaultParagraphFont"/>
    <w:link w:val="Heading6"/>
    <w:uiPriority w:val="9"/>
    <w:rsid w:val="00BC4E27"/>
    <w:rPr>
      <w:rFonts w:asciiTheme="majorHAnsi" w:eastAsiaTheme="majorEastAsia" w:hAnsiTheme="majorHAnsi" w:cstheme="majorBidi"/>
      <w:i/>
      <w:iCs/>
      <w:color w:val="243F60" w:themeColor="accent1" w:themeShade="7F"/>
      <w:sz w:val="24"/>
      <w:szCs w:val="22"/>
      <w:lang w:val="vi-VN"/>
    </w:rPr>
  </w:style>
  <w:style w:type="character" w:customStyle="1" w:styleId="Heading7Char">
    <w:name w:val="Heading 7 Char"/>
    <w:basedOn w:val="DefaultParagraphFont"/>
    <w:link w:val="Heading7"/>
    <w:uiPriority w:val="9"/>
    <w:rsid w:val="00BC4E27"/>
    <w:rPr>
      <w:rFonts w:ascii="Tahoma" w:eastAsiaTheme="majorEastAsia" w:hAnsi="Tahoma" w:cs="Tahoma"/>
      <w:i/>
      <w:iCs/>
      <w:color w:val="404040" w:themeColor="text1" w:themeTint="BF"/>
      <w:sz w:val="24"/>
      <w:szCs w:val="22"/>
    </w:rPr>
  </w:style>
  <w:style w:type="character" w:customStyle="1" w:styleId="apple-style-span">
    <w:name w:val="apple-style-span"/>
    <w:basedOn w:val="DefaultParagraphFont"/>
    <w:rsid w:val="00BC4E27"/>
  </w:style>
  <w:style w:type="character" w:customStyle="1" w:styleId="apple-converted-space">
    <w:name w:val="apple-converted-space"/>
    <w:basedOn w:val="DefaultParagraphFont"/>
    <w:rsid w:val="00BC4E27"/>
  </w:style>
  <w:style w:type="paragraph" w:styleId="NormalWeb">
    <w:name w:val="Normal (Web)"/>
    <w:basedOn w:val="Normal"/>
    <w:unhideWhenUsed/>
    <w:rsid w:val="00BC4E27"/>
    <w:pPr>
      <w:spacing w:before="100" w:beforeAutospacing="1" w:after="100" w:afterAutospacing="1" w:line="240" w:lineRule="auto"/>
    </w:pPr>
    <w:rPr>
      <w:rFonts w:ascii="Times New Roman" w:eastAsia="Times New Roman" w:hAnsi="Times New Roman"/>
      <w:sz w:val="24"/>
      <w:szCs w:val="24"/>
    </w:rPr>
  </w:style>
  <w:style w:type="character" w:customStyle="1" w:styleId="code">
    <w:name w:val="code"/>
    <w:basedOn w:val="DefaultParagraphFont"/>
    <w:rsid w:val="00BC4E27"/>
  </w:style>
  <w:style w:type="character" w:customStyle="1" w:styleId="label">
    <w:name w:val="label"/>
    <w:basedOn w:val="DefaultParagraphFont"/>
    <w:rsid w:val="00BC4E27"/>
  </w:style>
  <w:style w:type="character" w:styleId="Strong">
    <w:name w:val="Strong"/>
    <w:basedOn w:val="DefaultParagraphFont"/>
    <w:uiPriority w:val="22"/>
    <w:qFormat/>
    <w:rsid w:val="00BC4E27"/>
    <w:rPr>
      <w:b/>
      <w:bCs/>
    </w:rPr>
  </w:style>
  <w:style w:type="paragraph" w:customStyle="1" w:styleId="SourceCode">
    <w:name w:val="$Source Code"/>
    <w:basedOn w:val="Normal"/>
    <w:link w:val="SourceCodeChar"/>
    <w:rsid w:val="00BC4E27"/>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BC4E27"/>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BC4E27"/>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BC4E27"/>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BC4E27"/>
    <w:pPr>
      <w:spacing w:after="120" w:line="240" w:lineRule="auto"/>
    </w:pPr>
    <w:rPr>
      <w:rFonts w:ascii="Arial" w:eastAsia="MS Mincho" w:hAnsi="Arial"/>
      <w:sz w:val="24"/>
      <w:lang w:eastAsia="ja-JP"/>
    </w:rPr>
  </w:style>
  <w:style w:type="character" w:customStyle="1" w:styleId="BodyTextChar">
    <w:name w:val="Body Text Char"/>
    <w:basedOn w:val="DefaultParagraphFont"/>
    <w:link w:val="BodyText"/>
    <w:uiPriority w:val="99"/>
    <w:semiHidden/>
    <w:rsid w:val="00BC4E27"/>
    <w:rPr>
      <w:rFonts w:ascii="Arial" w:eastAsia="MS Mincho" w:hAnsi="Arial"/>
      <w:sz w:val="24"/>
      <w:szCs w:val="22"/>
      <w:lang w:eastAsia="ja-JP"/>
    </w:rPr>
  </w:style>
  <w:style w:type="paragraph" w:customStyle="1" w:styleId="InfoBlue">
    <w:name w:val="InfoBlue"/>
    <w:basedOn w:val="Normal"/>
    <w:next w:val="BodyText"/>
    <w:autoRedefine/>
    <w:uiPriority w:val="99"/>
    <w:rsid w:val="00BC4E27"/>
    <w:pPr>
      <w:widowControl w:val="0"/>
      <w:numPr>
        <w:numId w:val="5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BC4E27"/>
    <w:pPr>
      <w:ind w:left="720"/>
      <w:contextualSpacing/>
    </w:pPr>
    <w:rPr>
      <w:sz w:val="24"/>
    </w:rPr>
  </w:style>
  <w:style w:type="character" w:customStyle="1" w:styleId="mw-headline">
    <w:name w:val="mw-headline"/>
    <w:basedOn w:val="DefaultParagraphFont"/>
    <w:rsid w:val="00BC4E27"/>
  </w:style>
  <w:style w:type="paragraph" w:styleId="EndnoteText">
    <w:name w:val="endnote text"/>
    <w:basedOn w:val="Normal"/>
    <w:link w:val="EndnoteTextChar"/>
    <w:uiPriority w:val="99"/>
    <w:semiHidden/>
    <w:unhideWhenUsed/>
    <w:rsid w:val="00BC4E27"/>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BC4E27"/>
    <w:rPr>
      <w:rFonts w:asciiTheme="minorHAnsi" w:eastAsiaTheme="minorHAnsi" w:hAnsiTheme="minorHAnsi" w:cstheme="minorBidi"/>
    </w:rPr>
  </w:style>
  <w:style w:type="character" w:styleId="EndnoteReference">
    <w:name w:val="endnote reference"/>
    <w:basedOn w:val="DefaultParagraphFont"/>
    <w:uiPriority w:val="99"/>
    <w:semiHidden/>
    <w:unhideWhenUsed/>
    <w:rsid w:val="00BC4E27"/>
    <w:rPr>
      <w:vertAlign w:val="superscript"/>
    </w:rPr>
  </w:style>
  <w:style w:type="character" w:styleId="Emphasis">
    <w:name w:val="Emphasis"/>
    <w:basedOn w:val="DefaultParagraphFont"/>
    <w:uiPriority w:val="20"/>
    <w:qFormat/>
    <w:rsid w:val="00BC4E27"/>
    <w:rPr>
      <w:i/>
      <w:iCs/>
    </w:rPr>
  </w:style>
  <w:style w:type="paragraph" w:styleId="CommentSubject">
    <w:name w:val="annotation subject"/>
    <w:basedOn w:val="CommentText"/>
    <w:next w:val="CommentText"/>
    <w:link w:val="CommentSubjectChar"/>
    <w:uiPriority w:val="99"/>
    <w:semiHidden/>
    <w:unhideWhenUsed/>
    <w:rsid w:val="00BC4E27"/>
    <w:rPr>
      <w:b/>
      <w:bCs/>
      <w:lang w:val="en-US"/>
    </w:rPr>
  </w:style>
  <w:style w:type="character" w:customStyle="1" w:styleId="CommentSubjectChar">
    <w:name w:val="Comment Subject Char"/>
    <w:basedOn w:val="CommentTextChar"/>
    <w:link w:val="CommentSubject"/>
    <w:uiPriority w:val="99"/>
    <w:semiHidden/>
    <w:rsid w:val="00BC4E27"/>
    <w:rPr>
      <w:rFonts w:asciiTheme="minorHAnsi" w:eastAsiaTheme="minorHAnsi" w:hAnsiTheme="minorHAnsi" w:cstheme="minorBidi"/>
      <w:b/>
      <w:bCs/>
      <w:lang w:val="vi-VN"/>
    </w:rPr>
  </w:style>
  <w:style w:type="character" w:customStyle="1" w:styleId="field-validation-error">
    <w:name w:val="field-validation-error"/>
    <w:basedOn w:val="DefaultParagraphFont"/>
    <w:rsid w:val="00BC4E27"/>
  </w:style>
  <w:style w:type="paragraph" w:styleId="PlainText">
    <w:name w:val="Plain Text"/>
    <w:basedOn w:val="Normal"/>
    <w:link w:val="PlainTextChar"/>
    <w:uiPriority w:val="99"/>
    <w:unhideWhenUsed/>
    <w:rsid w:val="00BC4E27"/>
    <w:pPr>
      <w:spacing w:after="0" w:line="240" w:lineRule="auto"/>
    </w:pPr>
    <w:rPr>
      <w:rFonts w:ascii="Consolas" w:eastAsiaTheme="minorEastAsia" w:hAnsi="Consolas" w:cstheme="minorBidi"/>
      <w:sz w:val="21"/>
      <w:szCs w:val="21"/>
      <w:lang w:eastAsia="ja-JP"/>
    </w:rPr>
  </w:style>
  <w:style w:type="character" w:customStyle="1" w:styleId="PlainTextChar">
    <w:name w:val="Plain Text Char"/>
    <w:basedOn w:val="DefaultParagraphFont"/>
    <w:link w:val="PlainText"/>
    <w:uiPriority w:val="99"/>
    <w:rsid w:val="00BC4E27"/>
    <w:rPr>
      <w:rFonts w:ascii="Consolas" w:eastAsiaTheme="minorEastAsia" w:hAnsi="Consolas" w:cstheme="minorBidi"/>
      <w:sz w:val="21"/>
      <w:szCs w:val="21"/>
      <w:lang w:eastAsia="ja-JP"/>
    </w:rPr>
  </w:style>
  <w:style w:type="character" w:customStyle="1" w:styleId="shorttext">
    <w:name w:val="short_text"/>
    <w:basedOn w:val="DefaultParagraphFont"/>
    <w:rsid w:val="00BC4E27"/>
  </w:style>
  <w:style w:type="character" w:customStyle="1" w:styleId="hps">
    <w:name w:val="hps"/>
    <w:basedOn w:val="DefaultParagraphFont"/>
    <w:rsid w:val="00BC4E27"/>
  </w:style>
  <w:style w:type="character" w:styleId="FollowedHyperlink">
    <w:name w:val="FollowedHyperlink"/>
    <w:basedOn w:val="DefaultParagraphFont"/>
    <w:uiPriority w:val="99"/>
    <w:semiHidden/>
    <w:unhideWhenUsed/>
    <w:rsid w:val="00BC4E27"/>
    <w:rPr>
      <w:color w:val="800080" w:themeColor="followedHyperlink"/>
      <w:u w:val="single"/>
    </w:rPr>
  </w:style>
  <w:style w:type="character" w:customStyle="1" w:styleId="ListParagraphChar">
    <w:name w:val="List Paragraph Char"/>
    <w:link w:val="ListParagraph"/>
    <w:uiPriority w:val="34"/>
    <w:locked/>
    <w:rsid w:val="00BC4E27"/>
    <w:rPr>
      <w:sz w:val="22"/>
      <w:szCs w:val="22"/>
    </w:rPr>
  </w:style>
  <w:style w:type="table" w:styleId="LightList-Accent5">
    <w:name w:val="Light List Accent 5"/>
    <w:basedOn w:val="TableNormal"/>
    <w:uiPriority w:val="61"/>
    <w:rsid w:val="00BC4E27"/>
    <w:rPr>
      <w:rFonts w:asciiTheme="minorHAnsi" w:eastAsiaTheme="minorHAnsi"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BC4E27"/>
    <w:pPr>
      <w:spacing w:line="276" w:lineRule="auto"/>
      <w:ind w:firstLine="720"/>
    </w:pPr>
    <w:rPr>
      <w:rFonts w:asciiTheme="majorHAnsi" w:eastAsiaTheme="majorEastAsia" w:hAnsiTheme="majorHAnsi" w:cstheme="majorBidi"/>
      <w:i/>
      <w:iCs/>
      <w:color w:val="243F60" w:themeColor="accent1" w:themeShade="7F"/>
      <w:sz w:val="24"/>
      <w:szCs w:val="22"/>
      <w:lang w:val="vi-VN"/>
    </w:rPr>
  </w:style>
  <w:style w:type="character" w:customStyle="1" w:styleId="OperationsChar">
    <w:name w:val="Operations Char"/>
    <w:basedOn w:val="Heading6Char"/>
    <w:link w:val="Operations"/>
    <w:rsid w:val="00BC4E27"/>
    <w:rPr>
      <w:rFonts w:asciiTheme="majorHAnsi" w:eastAsiaTheme="majorEastAsia" w:hAnsiTheme="majorHAnsi" w:cstheme="majorBidi"/>
      <w:i/>
      <w:iCs/>
      <w:color w:val="243F60" w:themeColor="accent1" w:themeShade="7F"/>
      <w:sz w:val="24"/>
      <w:szCs w:val="22"/>
      <w:lang w:val="vi-VN"/>
    </w:rPr>
  </w:style>
  <w:style w:type="paragraph" w:styleId="Subtitle">
    <w:name w:val="Subtitle"/>
    <w:basedOn w:val="Normal"/>
    <w:next w:val="Normal"/>
    <w:link w:val="SubtitleChar"/>
    <w:uiPriority w:val="11"/>
    <w:qFormat/>
    <w:rsid w:val="00BC4E27"/>
    <w:pPr>
      <w:numPr>
        <w:ilvl w:val="1"/>
      </w:numPr>
    </w:pPr>
    <w:rPr>
      <w:rFonts w:asciiTheme="majorHAnsi" w:eastAsiaTheme="majorEastAsia" w:hAnsiTheme="majorHAnsi" w:cstheme="majorBidi"/>
      <w:i/>
      <w:iCs/>
      <w:color w:val="4F81BD" w:themeColor="accent1"/>
      <w:spacing w:val="15"/>
      <w:sz w:val="24"/>
      <w:szCs w:val="24"/>
      <w:lang w:eastAsia="zh-TW"/>
    </w:rPr>
  </w:style>
  <w:style w:type="character" w:customStyle="1" w:styleId="SubtitleChar">
    <w:name w:val="Subtitle Char"/>
    <w:basedOn w:val="DefaultParagraphFont"/>
    <w:link w:val="Subtitle"/>
    <w:uiPriority w:val="11"/>
    <w:rsid w:val="00BC4E27"/>
    <w:rPr>
      <w:rFonts w:asciiTheme="majorHAnsi" w:eastAsiaTheme="majorEastAsia" w:hAnsiTheme="majorHAnsi" w:cstheme="majorBidi"/>
      <w:i/>
      <w:iCs/>
      <w:color w:val="4F81BD" w:themeColor="accent1"/>
      <w:spacing w:val="15"/>
      <w:sz w:val="24"/>
      <w:szCs w:val="24"/>
      <w:lang w:eastAsia="zh-TW"/>
    </w:rPr>
  </w:style>
  <w:style w:type="paragraph" w:customStyle="1" w:styleId="Heading11">
    <w:name w:val="Heading 1.1"/>
    <w:basedOn w:val="Heading2"/>
    <w:link w:val="Heading11Char"/>
    <w:qFormat/>
    <w:rsid w:val="00C720D2"/>
    <w:pPr>
      <w:numPr>
        <w:ilvl w:val="1"/>
        <w:numId w:val="60"/>
      </w:numPr>
    </w:pPr>
  </w:style>
  <w:style w:type="paragraph" w:customStyle="1" w:styleId="Heading111">
    <w:name w:val="Heading 1.1.1"/>
    <w:basedOn w:val="Heading3"/>
    <w:link w:val="Heading111Char"/>
    <w:qFormat/>
    <w:rsid w:val="002724DF"/>
    <w:pPr>
      <w:numPr>
        <w:ilvl w:val="2"/>
        <w:numId w:val="60"/>
      </w:numPr>
      <w:spacing w:after="160"/>
    </w:pPr>
    <w:rPr>
      <w:b w:val="0"/>
      <w:bCs w:val="0"/>
      <w:sz w:val="28"/>
    </w:rPr>
  </w:style>
  <w:style w:type="character" w:customStyle="1" w:styleId="Heading11Char">
    <w:name w:val="Heading 1.1 Char"/>
    <w:basedOn w:val="Heading2Char"/>
    <w:link w:val="Heading11"/>
    <w:rsid w:val="00C720D2"/>
    <w:rPr>
      <w:rFonts w:ascii="Cambria" w:eastAsia="MS Gothic" w:hAnsi="Cambria"/>
      <w:b/>
      <w:bCs/>
      <w:color w:val="4F81BD"/>
      <w:sz w:val="32"/>
      <w:szCs w:val="26"/>
    </w:rPr>
  </w:style>
  <w:style w:type="paragraph" w:customStyle="1" w:styleId="Heading1111">
    <w:name w:val="Heading 1.1.1.1"/>
    <w:basedOn w:val="Heading4"/>
    <w:link w:val="Heading1111Char"/>
    <w:qFormat/>
    <w:rsid w:val="00FF4CDF"/>
    <w:pPr>
      <w:spacing w:after="160"/>
    </w:pPr>
    <w:rPr>
      <w:rFonts w:ascii="Calibri" w:hAnsi="Calibri" w:cstheme="majorHAnsi"/>
      <w:b w:val="0"/>
      <w:sz w:val="24"/>
      <w:szCs w:val="24"/>
    </w:rPr>
  </w:style>
  <w:style w:type="character" w:customStyle="1" w:styleId="Heading111Char">
    <w:name w:val="Heading 1.1.1 Char"/>
    <w:basedOn w:val="Heading3Char"/>
    <w:link w:val="Heading111"/>
    <w:rsid w:val="002724DF"/>
    <w:rPr>
      <w:rFonts w:asciiTheme="majorHAnsi" w:eastAsiaTheme="majorEastAsia" w:hAnsiTheme="majorHAnsi" w:cstheme="majorBidi"/>
      <w:b w:val="0"/>
      <w:bCs w:val="0"/>
      <w:color w:val="4F81BD" w:themeColor="accent1"/>
      <w:sz w:val="28"/>
      <w:szCs w:val="22"/>
    </w:rPr>
  </w:style>
  <w:style w:type="character" w:customStyle="1" w:styleId="Heading1111Char">
    <w:name w:val="Heading 1.1.1.1 Char"/>
    <w:basedOn w:val="Heading3Char"/>
    <w:link w:val="Heading1111"/>
    <w:rsid w:val="00FF4CDF"/>
    <w:rPr>
      <w:rFonts w:asciiTheme="majorHAnsi" w:eastAsiaTheme="majorEastAsia" w:hAnsiTheme="majorHAnsi" w:cstheme="majorHAnsi"/>
      <w:b w:val="0"/>
      <w:bCs/>
      <w:i/>
      <w:iCs/>
      <w:color w:val="4F81BD" w:themeColor="accen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3CBD"/>
    <w:pPr>
      <w:spacing w:after="200" w:line="276" w:lineRule="auto"/>
    </w:pPr>
    <w:rPr>
      <w:sz w:val="22"/>
      <w:szCs w:val="22"/>
    </w:rPr>
  </w:style>
  <w:style w:type="paragraph" w:styleId="Heading1">
    <w:name w:val="heading 1"/>
    <w:basedOn w:val="Normal"/>
    <w:next w:val="Normal"/>
    <w:link w:val="Heading1Char"/>
    <w:uiPriority w:val="9"/>
    <w:qFormat/>
    <w:rsid w:val="004F31CF"/>
    <w:pPr>
      <w:keepNext/>
      <w:keepLines/>
      <w:numPr>
        <w:numId w:val="80"/>
      </w:numPr>
      <w:spacing w:before="480" w:after="0"/>
      <w:outlineLvl w:val="0"/>
    </w:pPr>
    <w:rPr>
      <w:rFonts w:asciiTheme="majorHAnsi" w:eastAsia="MS Gothic" w:hAnsiTheme="majorHAnsi"/>
      <w:bCs/>
      <w:color w:val="365F91"/>
      <w:sz w:val="48"/>
      <w:szCs w:val="28"/>
    </w:rPr>
  </w:style>
  <w:style w:type="paragraph" w:styleId="Heading2">
    <w:name w:val="heading 2"/>
    <w:basedOn w:val="Normal"/>
    <w:next w:val="Normal"/>
    <w:link w:val="Heading2Char"/>
    <w:autoRedefine/>
    <w:uiPriority w:val="9"/>
    <w:unhideWhenUsed/>
    <w:qFormat/>
    <w:rsid w:val="00F07D86"/>
    <w:pPr>
      <w:keepNext/>
      <w:keepLines/>
      <w:spacing w:before="240" w:after="240"/>
      <w:outlineLvl w:val="1"/>
    </w:pPr>
    <w:rPr>
      <w:rFonts w:ascii="Cambria" w:eastAsia="MS Gothic" w:hAnsi="Cambria"/>
      <w:b/>
      <w:bCs/>
      <w:color w:val="4F81BD"/>
      <w:sz w:val="32"/>
      <w:szCs w:val="26"/>
    </w:rPr>
  </w:style>
  <w:style w:type="paragraph" w:styleId="Heading3">
    <w:name w:val="heading 3"/>
    <w:basedOn w:val="Normal"/>
    <w:next w:val="Normal"/>
    <w:link w:val="Heading3Char"/>
    <w:uiPriority w:val="9"/>
    <w:unhideWhenUsed/>
    <w:qFormat/>
    <w:rsid w:val="008C4D2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D2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C4D2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C4E27"/>
    <w:pPr>
      <w:keepNext/>
      <w:keepLines/>
      <w:spacing w:before="200" w:after="0"/>
      <w:outlineLvl w:val="5"/>
    </w:pPr>
    <w:rPr>
      <w:rFonts w:asciiTheme="majorHAnsi" w:eastAsiaTheme="majorEastAsia" w:hAnsiTheme="majorHAnsi" w:cstheme="majorBidi"/>
      <w:i/>
      <w:iCs/>
      <w:color w:val="243F60" w:themeColor="accent1" w:themeShade="7F"/>
      <w:sz w:val="24"/>
      <w:lang w:val="vi-VN"/>
    </w:rPr>
  </w:style>
  <w:style w:type="paragraph" w:styleId="Heading7">
    <w:name w:val="heading 7"/>
    <w:basedOn w:val="Normal"/>
    <w:next w:val="Normal"/>
    <w:link w:val="Heading7Char"/>
    <w:uiPriority w:val="9"/>
    <w:unhideWhenUsed/>
    <w:qFormat/>
    <w:rsid w:val="00BC4E27"/>
    <w:pPr>
      <w:keepNext/>
      <w:keepLines/>
      <w:spacing w:before="200" w:after="0"/>
      <w:ind w:firstLine="567"/>
      <w:outlineLvl w:val="6"/>
    </w:pPr>
    <w:rPr>
      <w:rFonts w:ascii="Tahoma" w:eastAsiaTheme="majorEastAsia" w:hAnsi="Tahoma" w:cs="Tahoma"/>
      <w:i/>
      <w:iCs/>
      <w:color w:val="404040" w:themeColor="text1" w:themeTint="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723F2"/>
    <w:pPr>
      <w:ind w:left="720"/>
      <w:contextualSpacing/>
    </w:pPr>
  </w:style>
  <w:style w:type="character" w:customStyle="1" w:styleId="Heading1Char">
    <w:name w:val="Heading 1 Char"/>
    <w:basedOn w:val="DefaultParagraphFont"/>
    <w:link w:val="Heading1"/>
    <w:uiPriority w:val="9"/>
    <w:rsid w:val="004F31CF"/>
    <w:rPr>
      <w:rFonts w:asciiTheme="majorHAnsi" w:eastAsia="MS Gothic" w:hAnsiTheme="majorHAnsi"/>
      <w:bCs/>
      <w:color w:val="365F91"/>
      <w:sz w:val="48"/>
      <w:szCs w:val="28"/>
    </w:rPr>
  </w:style>
  <w:style w:type="character" w:customStyle="1" w:styleId="Heading2Char">
    <w:name w:val="Heading 2 Char"/>
    <w:basedOn w:val="DefaultParagraphFont"/>
    <w:link w:val="Heading2"/>
    <w:uiPriority w:val="9"/>
    <w:rsid w:val="00F07D86"/>
    <w:rPr>
      <w:rFonts w:ascii="Cambria" w:eastAsia="MS Gothic" w:hAnsi="Cambria"/>
      <w:b/>
      <w:bCs/>
      <w:color w:val="4F81BD"/>
      <w:sz w:val="32"/>
      <w:szCs w:val="26"/>
    </w:rPr>
  </w:style>
  <w:style w:type="character" w:styleId="Hyperlink">
    <w:name w:val="Hyperlink"/>
    <w:uiPriority w:val="99"/>
    <w:unhideWhenUsed/>
    <w:rsid w:val="00233E6C"/>
    <w:rPr>
      <w:color w:val="0000FF"/>
      <w:u w:val="single"/>
    </w:rPr>
  </w:style>
  <w:style w:type="paragraph" w:styleId="TOCHeading">
    <w:name w:val="TOC Heading"/>
    <w:basedOn w:val="Heading1"/>
    <w:next w:val="Normal"/>
    <w:uiPriority w:val="39"/>
    <w:unhideWhenUsed/>
    <w:qFormat/>
    <w:rsid w:val="00097636"/>
    <w:pPr>
      <w:outlineLvl w:val="9"/>
    </w:pPr>
    <w:rPr>
      <w:lang w:eastAsia="ja-JP"/>
    </w:rPr>
  </w:style>
  <w:style w:type="paragraph" w:styleId="TOC1">
    <w:name w:val="toc 1"/>
    <w:basedOn w:val="Normal"/>
    <w:next w:val="Normal"/>
    <w:autoRedefine/>
    <w:uiPriority w:val="39"/>
    <w:unhideWhenUsed/>
    <w:rsid w:val="00097636"/>
    <w:pPr>
      <w:spacing w:after="100"/>
    </w:pPr>
  </w:style>
  <w:style w:type="paragraph" w:styleId="TOC2">
    <w:name w:val="toc 2"/>
    <w:basedOn w:val="Normal"/>
    <w:next w:val="Normal"/>
    <w:autoRedefine/>
    <w:uiPriority w:val="39"/>
    <w:unhideWhenUsed/>
    <w:rsid w:val="00097636"/>
    <w:pPr>
      <w:spacing w:after="100"/>
      <w:ind w:left="220"/>
    </w:pPr>
  </w:style>
  <w:style w:type="paragraph" w:styleId="BalloonText">
    <w:name w:val="Balloon Text"/>
    <w:basedOn w:val="Normal"/>
    <w:link w:val="BalloonTextChar"/>
    <w:uiPriority w:val="99"/>
    <w:semiHidden/>
    <w:unhideWhenUsed/>
    <w:rsid w:val="000976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636"/>
    <w:rPr>
      <w:rFonts w:ascii="Tahoma" w:hAnsi="Tahoma" w:cs="Tahoma"/>
      <w:sz w:val="16"/>
      <w:szCs w:val="16"/>
    </w:rPr>
  </w:style>
  <w:style w:type="paragraph" w:styleId="NoSpacing">
    <w:name w:val="No Spacing"/>
    <w:link w:val="NoSpacingChar"/>
    <w:uiPriority w:val="1"/>
    <w:qFormat/>
    <w:rsid w:val="005974AB"/>
    <w:rPr>
      <w:rFonts w:eastAsia="MS Mincho"/>
      <w:sz w:val="22"/>
      <w:szCs w:val="22"/>
      <w:lang w:eastAsia="ja-JP"/>
    </w:rPr>
  </w:style>
  <w:style w:type="character" w:customStyle="1" w:styleId="NoSpacingChar">
    <w:name w:val="No Spacing Char"/>
    <w:basedOn w:val="DefaultParagraphFont"/>
    <w:link w:val="NoSpacing"/>
    <w:uiPriority w:val="1"/>
    <w:rsid w:val="005974AB"/>
    <w:rPr>
      <w:rFonts w:eastAsia="MS Mincho"/>
      <w:sz w:val="22"/>
      <w:szCs w:val="22"/>
      <w:lang w:val="en-US" w:eastAsia="ja-JP" w:bidi="ar-SA"/>
    </w:rPr>
  </w:style>
  <w:style w:type="table" w:styleId="TableGrid">
    <w:name w:val="Table Grid"/>
    <w:basedOn w:val="TableNormal"/>
    <w:uiPriority w:val="59"/>
    <w:rsid w:val="0037109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94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609"/>
  </w:style>
  <w:style w:type="paragraph" w:styleId="Footer">
    <w:name w:val="footer"/>
    <w:basedOn w:val="Normal"/>
    <w:link w:val="FooterChar"/>
    <w:uiPriority w:val="99"/>
    <w:unhideWhenUsed/>
    <w:rsid w:val="00694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609"/>
  </w:style>
  <w:style w:type="paragraph" w:customStyle="1" w:styleId="SHTB">
    <w:name w:val="SH/TB"/>
    <w:basedOn w:val="Normal"/>
    <w:next w:val="Normal"/>
    <w:rsid w:val="00393ED8"/>
    <w:pPr>
      <w:pBdr>
        <w:bottom w:val="single" w:sz="6" w:space="0" w:color="auto"/>
      </w:pBdr>
      <w:spacing w:before="130" w:after="0" w:line="200" w:lineRule="exact"/>
    </w:pPr>
    <w:rPr>
      <w:rFonts w:ascii="New York" w:eastAsia="Times New Roman" w:hAnsi="New York"/>
      <w:sz w:val="16"/>
      <w:szCs w:val="20"/>
    </w:rPr>
  </w:style>
  <w:style w:type="paragraph" w:customStyle="1" w:styleId="NormalH">
    <w:name w:val="NormalH"/>
    <w:basedOn w:val="Normal"/>
    <w:autoRedefine/>
    <w:rsid w:val="00B514A8"/>
    <w:pPr>
      <w:pageBreakBefore/>
      <w:tabs>
        <w:tab w:val="left" w:pos="2160"/>
        <w:tab w:val="right" w:pos="5040"/>
        <w:tab w:val="left" w:pos="5760"/>
        <w:tab w:val="right" w:pos="8640"/>
      </w:tabs>
      <w:spacing w:before="360" w:after="240" w:line="240" w:lineRule="auto"/>
    </w:pPr>
    <w:rPr>
      <w:rFonts w:ascii="Cambria" w:eastAsia="Times New Roman" w:hAnsi="Cambria"/>
      <w:b/>
      <w:caps/>
      <w:color w:val="548DD4" w:themeColor="text2" w:themeTint="99"/>
      <w:sz w:val="24"/>
      <w:szCs w:val="32"/>
      <w:lang w:val="en-GB"/>
    </w:rPr>
  </w:style>
  <w:style w:type="paragraph" w:styleId="Revision">
    <w:name w:val="Revision"/>
    <w:hidden/>
    <w:uiPriority w:val="99"/>
    <w:semiHidden/>
    <w:rsid w:val="0030232E"/>
    <w:rPr>
      <w:sz w:val="22"/>
      <w:szCs w:val="22"/>
    </w:rPr>
  </w:style>
  <w:style w:type="character" w:customStyle="1" w:styleId="Heading3Char">
    <w:name w:val="Heading 3 Char"/>
    <w:basedOn w:val="DefaultParagraphFont"/>
    <w:link w:val="Heading3"/>
    <w:uiPriority w:val="9"/>
    <w:rsid w:val="008C4D20"/>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rsid w:val="008C4D20"/>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8C4D20"/>
    <w:rPr>
      <w:rFonts w:asciiTheme="majorHAnsi" w:eastAsiaTheme="majorEastAsia" w:hAnsiTheme="majorHAnsi" w:cstheme="majorBidi"/>
      <w:color w:val="243F60" w:themeColor="accent1" w:themeShade="7F"/>
      <w:sz w:val="22"/>
      <w:szCs w:val="22"/>
    </w:rPr>
  </w:style>
  <w:style w:type="character" w:styleId="BookTitle">
    <w:name w:val="Book Title"/>
    <w:basedOn w:val="DefaultParagraphFont"/>
    <w:uiPriority w:val="33"/>
    <w:qFormat/>
    <w:rsid w:val="008C4D20"/>
    <w:rPr>
      <w:b/>
      <w:bCs/>
      <w:smallCaps/>
      <w:spacing w:val="5"/>
    </w:rPr>
  </w:style>
  <w:style w:type="paragraph" w:styleId="Quote">
    <w:name w:val="Quote"/>
    <w:basedOn w:val="Normal"/>
    <w:next w:val="Normal"/>
    <w:link w:val="QuoteChar"/>
    <w:uiPriority w:val="29"/>
    <w:qFormat/>
    <w:rsid w:val="008C4D20"/>
    <w:rPr>
      <w:i/>
      <w:iCs/>
      <w:color w:val="000000" w:themeColor="text1"/>
    </w:rPr>
  </w:style>
  <w:style w:type="character" w:customStyle="1" w:styleId="QuoteChar">
    <w:name w:val="Quote Char"/>
    <w:basedOn w:val="DefaultParagraphFont"/>
    <w:link w:val="Quote"/>
    <w:uiPriority w:val="29"/>
    <w:rsid w:val="008C4D20"/>
    <w:rPr>
      <w:i/>
      <w:iCs/>
      <w:color w:val="000000" w:themeColor="text1"/>
      <w:sz w:val="22"/>
      <w:szCs w:val="22"/>
    </w:rPr>
  </w:style>
  <w:style w:type="table" w:styleId="MediumShading1-Accent5">
    <w:name w:val="Medium Shading 1 Accent 5"/>
    <w:basedOn w:val="TableNormal"/>
    <w:uiPriority w:val="63"/>
    <w:rsid w:val="009F1BD5"/>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
    <w:name w:val="Medium Shading 1"/>
    <w:basedOn w:val="TableNormal"/>
    <w:uiPriority w:val="63"/>
    <w:rsid w:val="009F1BD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9F1BD5"/>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1F08C7"/>
    <w:pPr>
      <w:ind w:left="720"/>
    </w:pPr>
    <w:rPr>
      <w:sz w:val="24"/>
    </w:rPr>
  </w:style>
  <w:style w:type="character" w:customStyle="1" w:styleId="AscChar">
    <w:name w:val="Asc Char"/>
    <w:basedOn w:val="DefaultParagraphFont"/>
    <w:link w:val="Asc"/>
    <w:rsid w:val="001F08C7"/>
    <w:rPr>
      <w:sz w:val="24"/>
      <w:szCs w:val="22"/>
    </w:rPr>
  </w:style>
  <w:style w:type="table" w:styleId="LightShading-Accent5">
    <w:name w:val="Light Shading Accent 5"/>
    <w:basedOn w:val="TableNormal"/>
    <w:uiPriority w:val="60"/>
    <w:rsid w:val="00783858"/>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783858"/>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783858"/>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783858"/>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F40E17"/>
  </w:style>
  <w:style w:type="character" w:customStyle="1" w:styleId="Heading21Char">
    <w:name w:val="Heading 2.1 Char"/>
    <w:basedOn w:val="Heading2Char"/>
    <w:link w:val="Heading21"/>
    <w:rsid w:val="00F40E17"/>
    <w:rPr>
      <w:rFonts w:ascii="Cambria" w:eastAsia="MS Gothic" w:hAnsi="Cambria" w:cs="Times New Roman"/>
      <w:b/>
      <w:bCs/>
      <w:color w:val="4F81BD"/>
      <w:sz w:val="26"/>
      <w:szCs w:val="26"/>
    </w:rPr>
  </w:style>
  <w:style w:type="table" w:customStyle="1" w:styleId="TableGrid1">
    <w:name w:val="Table Grid1"/>
    <w:basedOn w:val="TableNormal"/>
    <w:next w:val="TableGrid"/>
    <w:uiPriority w:val="59"/>
    <w:rsid w:val="0038466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D6359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D63596"/>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Shading1-Accent3">
    <w:name w:val="Medium Shading 1 Accent 3"/>
    <w:basedOn w:val="TableNormal"/>
    <w:uiPriority w:val="63"/>
    <w:rsid w:val="005000D2"/>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ghtList">
    <w:name w:val="Light List"/>
    <w:basedOn w:val="TableNormal"/>
    <w:uiPriority w:val="61"/>
    <w:rsid w:val="005000D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Caption">
    <w:name w:val="caption"/>
    <w:basedOn w:val="Normal"/>
    <w:next w:val="Normal"/>
    <w:uiPriority w:val="35"/>
    <w:unhideWhenUsed/>
    <w:qFormat/>
    <w:rsid w:val="005000D2"/>
    <w:pPr>
      <w:spacing w:line="240" w:lineRule="auto"/>
    </w:pPr>
    <w:rPr>
      <w:b/>
      <w:bCs/>
      <w:color w:val="4F81BD" w:themeColor="accent1"/>
      <w:sz w:val="18"/>
      <w:szCs w:val="18"/>
    </w:rPr>
  </w:style>
  <w:style w:type="paragraph" w:styleId="Title">
    <w:name w:val="Title"/>
    <w:basedOn w:val="Normal"/>
    <w:next w:val="Normal"/>
    <w:link w:val="TitleChar"/>
    <w:uiPriority w:val="10"/>
    <w:qFormat/>
    <w:rsid w:val="0014115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41155"/>
    <w:rPr>
      <w:rFonts w:asciiTheme="majorHAnsi" w:eastAsiaTheme="majorEastAsia" w:hAnsiTheme="majorHAnsi" w:cstheme="majorBidi"/>
      <w:color w:val="17365D" w:themeColor="text2" w:themeShade="BF"/>
      <w:spacing w:val="5"/>
      <w:kern w:val="28"/>
      <w:sz w:val="52"/>
      <w:szCs w:val="52"/>
    </w:rPr>
  </w:style>
  <w:style w:type="table" w:customStyle="1" w:styleId="MediumShading11">
    <w:name w:val="Medium Shading 11"/>
    <w:basedOn w:val="TableNormal"/>
    <w:uiPriority w:val="63"/>
    <w:rsid w:val="009C1BCC"/>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9C1BCC"/>
    <w:rPr>
      <w:b/>
      <w:bCs/>
      <w:i/>
      <w:iCs/>
      <w:color w:val="4F81BD" w:themeColor="accent1"/>
    </w:rPr>
  </w:style>
  <w:style w:type="paragraph" w:styleId="TOC3">
    <w:name w:val="toc 3"/>
    <w:basedOn w:val="Normal"/>
    <w:next w:val="Normal"/>
    <w:autoRedefine/>
    <w:uiPriority w:val="39"/>
    <w:unhideWhenUsed/>
    <w:rsid w:val="009C1BCC"/>
    <w:pPr>
      <w:spacing w:after="100"/>
      <w:ind w:left="440"/>
    </w:pPr>
  </w:style>
  <w:style w:type="table" w:customStyle="1" w:styleId="LightList-Accent11">
    <w:name w:val="Light List - Accent 11"/>
    <w:basedOn w:val="TableNormal"/>
    <w:uiPriority w:val="61"/>
    <w:rsid w:val="009C1BC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9C1BCC"/>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9C1BCC"/>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9C1BCC"/>
    <w:pPr>
      <w:numPr>
        <w:numId w:val="18"/>
      </w:numPr>
    </w:pPr>
  </w:style>
  <w:style w:type="character" w:styleId="CommentReference">
    <w:name w:val="annotation reference"/>
    <w:basedOn w:val="DefaultParagraphFont"/>
    <w:uiPriority w:val="99"/>
    <w:semiHidden/>
    <w:unhideWhenUsed/>
    <w:rsid w:val="009C1BCC"/>
    <w:rPr>
      <w:sz w:val="16"/>
      <w:szCs w:val="16"/>
    </w:rPr>
  </w:style>
  <w:style w:type="paragraph" w:styleId="CommentText">
    <w:name w:val="annotation text"/>
    <w:basedOn w:val="Normal"/>
    <w:link w:val="CommentTextChar"/>
    <w:uiPriority w:val="99"/>
    <w:semiHidden/>
    <w:unhideWhenUsed/>
    <w:rsid w:val="009C1BCC"/>
    <w:pPr>
      <w:spacing w:line="240" w:lineRule="auto"/>
    </w:pPr>
    <w:rPr>
      <w:rFonts w:asciiTheme="minorHAnsi" w:eastAsiaTheme="minorHAnsi" w:hAnsiTheme="minorHAnsi" w:cstheme="minorBidi"/>
      <w:sz w:val="20"/>
      <w:szCs w:val="20"/>
      <w:lang w:val="vi-VN"/>
    </w:rPr>
  </w:style>
  <w:style w:type="character" w:customStyle="1" w:styleId="CommentTextChar">
    <w:name w:val="Comment Text Char"/>
    <w:basedOn w:val="DefaultParagraphFont"/>
    <w:link w:val="CommentText"/>
    <w:uiPriority w:val="99"/>
    <w:semiHidden/>
    <w:rsid w:val="009C1BCC"/>
    <w:rPr>
      <w:rFonts w:asciiTheme="minorHAnsi" w:eastAsiaTheme="minorHAnsi" w:hAnsiTheme="minorHAnsi" w:cstheme="minorBidi"/>
      <w:lang w:val="vi-VN"/>
    </w:rPr>
  </w:style>
  <w:style w:type="paragraph" w:styleId="TOC4">
    <w:name w:val="toc 4"/>
    <w:basedOn w:val="Normal"/>
    <w:next w:val="Normal"/>
    <w:autoRedefine/>
    <w:uiPriority w:val="39"/>
    <w:unhideWhenUsed/>
    <w:rsid w:val="009C1BCC"/>
    <w:pPr>
      <w:spacing w:after="100"/>
      <w:ind w:left="660"/>
    </w:pPr>
    <w:rPr>
      <w:rFonts w:asciiTheme="minorHAnsi" w:eastAsiaTheme="minorEastAsia" w:hAnsiTheme="minorHAnsi" w:cstheme="minorBidi"/>
      <w:lang w:eastAsia="ja-JP"/>
    </w:rPr>
  </w:style>
  <w:style w:type="paragraph" w:styleId="TOC5">
    <w:name w:val="toc 5"/>
    <w:basedOn w:val="Normal"/>
    <w:next w:val="Normal"/>
    <w:autoRedefine/>
    <w:uiPriority w:val="39"/>
    <w:unhideWhenUsed/>
    <w:rsid w:val="009C1BCC"/>
    <w:pPr>
      <w:spacing w:after="100"/>
      <w:ind w:left="880"/>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9C1BCC"/>
    <w:pPr>
      <w:spacing w:after="100"/>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9C1BCC"/>
    <w:pPr>
      <w:spacing w:after="100"/>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9C1BCC"/>
    <w:pPr>
      <w:spacing w:after="100"/>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9C1BCC"/>
    <w:pPr>
      <w:spacing w:after="100"/>
      <w:ind w:left="1760"/>
    </w:pPr>
    <w:rPr>
      <w:rFonts w:asciiTheme="minorHAnsi" w:eastAsiaTheme="minorEastAsia" w:hAnsiTheme="minorHAnsi" w:cstheme="minorBidi"/>
      <w:lang w:eastAsia="ja-JP"/>
    </w:rPr>
  </w:style>
  <w:style w:type="table" w:styleId="LightList-Accent1">
    <w:name w:val="Light List Accent 1"/>
    <w:basedOn w:val="TableNormal"/>
    <w:uiPriority w:val="61"/>
    <w:rsid w:val="00093BE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093BEF"/>
    <w:rPr>
      <w:rFonts w:asciiTheme="minorHAnsi" w:eastAsiaTheme="minorHAnsi" w:hAnsiTheme="minorHAnsi" w:cstheme="minorBidi"/>
      <w:sz w:val="22"/>
      <w:szCs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2">
    <w:name w:val="Light List Accent 2"/>
    <w:basedOn w:val="TableNormal"/>
    <w:uiPriority w:val="61"/>
    <w:rsid w:val="00093BEF"/>
    <w:rPr>
      <w:rFonts w:asciiTheme="minorHAnsi" w:eastAsiaTheme="minorHAnsi" w:hAnsiTheme="minorHAnsi" w:cstheme="minorBidi"/>
      <w:sz w:val="22"/>
      <w:szCs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093BEF"/>
    <w:rPr>
      <w:rFonts w:asciiTheme="minorHAnsi" w:eastAsiaTheme="minorHAnsi" w:hAnsiTheme="minorHAnsi" w:cstheme="minorBidi"/>
      <w:color w:val="000000" w:themeColor="text1" w:themeShade="BF"/>
      <w:sz w:val="22"/>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93BEF"/>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List">
    <w:name w:val="Colorful List"/>
    <w:basedOn w:val="TableNormal"/>
    <w:uiPriority w:val="72"/>
    <w:rsid w:val="00093BEF"/>
    <w:rPr>
      <w:rFonts w:asciiTheme="minorHAnsi" w:eastAsiaTheme="minorHAnsi" w:hAnsiTheme="minorHAnsi" w:cstheme="minorBidi"/>
      <w:color w:val="000000" w:themeColor="text1"/>
      <w:sz w:val="22"/>
      <w:szCs w:val="22"/>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customStyle="1" w:styleId="Heading6Char">
    <w:name w:val="Heading 6 Char"/>
    <w:basedOn w:val="DefaultParagraphFont"/>
    <w:link w:val="Heading6"/>
    <w:uiPriority w:val="9"/>
    <w:rsid w:val="00BC4E27"/>
    <w:rPr>
      <w:rFonts w:asciiTheme="majorHAnsi" w:eastAsiaTheme="majorEastAsia" w:hAnsiTheme="majorHAnsi" w:cstheme="majorBidi"/>
      <w:i/>
      <w:iCs/>
      <w:color w:val="243F60" w:themeColor="accent1" w:themeShade="7F"/>
      <w:sz w:val="24"/>
      <w:szCs w:val="22"/>
      <w:lang w:val="vi-VN"/>
    </w:rPr>
  </w:style>
  <w:style w:type="character" w:customStyle="1" w:styleId="Heading7Char">
    <w:name w:val="Heading 7 Char"/>
    <w:basedOn w:val="DefaultParagraphFont"/>
    <w:link w:val="Heading7"/>
    <w:uiPriority w:val="9"/>
    <w:rsid w:val="00BC4E27"/>
    <w:rPr>
      <w:rFonts w:ascii="Tahoma" w:eastAsiaTheme="majorEastAsia" w:hAnsi="Tahoma" w:cs="Tahoma"/>
      <w:i/>
      <w:iCs/>
      <w:color w:val="404040" w:themeColor="text1" w:themeTint="BF"/>
      <w:sz w:val="24"/>
      <w:szCs w:val="22"/>
    </w:rPr>
  </w:style>
  <w:style w:type="character" w:customStyle="1" w:styleId="apple-style-span">
    <w:name w:val="apple-style-span"/>
    <w:basedOn w:val="DefaultParagraphFont"/>
    <w:rsid w:val="00BC4E27"/>
  </w:style>
  <w:style w:type="character" w:customStyle="1" w:styleId="apple-converted-space">
    <w:name w:val="apple-converted-space"/>
    <w:basedOn w:val="DefaultParagraphFont"/>
    <w:rsid w:val="00BC4E27"/>
  </w:style>
  <w:style w:type="paragraph" w:styleId="NormalWeb">
    <w:name w:val="Normal (Web)"/>
    <w:basedOn w:val="Normal"/>
    <w:unhideWhenUsed/>
    <w:rsid w:val="00BC4E27"/>
    <w:pPr>
      <w:spacing w:before="100" w:beforeAutospacing="1" w:after="100" w:afterAutospacing="1" w:line="240" w:lineRule="auto"/>
    </w:pPr>
    <w:rPr>
      <w:rFonts w:ascii="Times New Roman" w:eastAsia="Times New Roman" w:hAnsi="Times New Roman"/>
      <w:sz w:val="24"/>
      <w:szCs w:val="24"/>
    </w:rPr>
  </w:style>
  <w:style w:type="character" w:customStyle="1" w:styleId="code">
    <w:name w:val="code"/>
    <w:basedOn w:val="DefaultParagraphFont"/>
    <w:rsid w:val="00BC4E27"/>
  </w:style>
  <w:style w:type="character" w:customStyle="1" w:styleId="label">
    <w:name w:val="label"/>
    <w:basedOn w:val="DefaultParagraphFont"/>
    <w:rsid w:val="00BC4E27"/>
  </w:style>
  <w:style w:type="character" w:styleId="Strong">
    <w:name w:val="Strong"/>
    <w:basedOn w:val="DefaultParagraphFont"/>
    <w:uiPriority w:val="22"/>
    <w:qFormat/>
    <w:rsid w:val="00BC4E27"/>
    <w:rPr>
      <w:b/>
      <w:bCs/>
    </w:rPr>
  </w:style>
  <w:style w:type="paragraph" w:customStyle="1" w:styleId="SourceCode">
    <w:name w:val="$Source Code"/>
    <w:basedOn w:val="Normal"/>
    <w:link w:val="SourceCodeChar"/>
    <w:rsid w:val="00BC4E27"/>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BC4E27"/>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BC4E27"/>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BC4E27"/>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BC4E27"/>
    <w:pPr>
      <w:spacing w:after="120" w:line="240" w:lineRule="auto"/>
    </w:pPr>
    <w:rPr>
      <w:rFonts w:ascii="Arial" w:eastAsia="MS Mincho" w:hAnsi="Arial"/>
      <w:sz w:val="24"/>
      <w:lang w:eastAsia="ja-JP"/>
    </w:rPr>
  </w:style>
  <w:style w:type="character" w:customStyle="1" w:styleId="BodyTextChar">
    <w:name w:val="Body Text Char"/>
    <w:basedOn w:val="DefaultParagraphFont"/>
    <w:link w:val="BodyText"/>
    <w:uiPriority w:val="99"/>
    <w:semiHidden/>
    <w:rsid w:val="00BC4E27"/>
    <w:rPr>
      <w:rFonts w:ascii="Arial" w:eastAsia="MS Mincho" w:hAnsi="Arial"/>
      <w:sz w:val="24"/>
      <w:szCs w:val="22"/>
      <w:lang w:eastAsia="ja-JP"/>
    </w:rPr>
  </w:style>
  <w:style w:type="paragraph" w:customStyle="1" w:styleId="InfoBlue">
    <w:name w:val="InfoBlue"/>
    <w:basedOn w:val="Normal"/>
    <w:next w:val="BodyText"/>
    <w:autoRedefine/>
    <w:uiPriority w:val="99"/>
    <w:rsid w:val="00BC4E27"/>
    <w:pPr>
      <w:widowControl w:val="0"/>
      <w:numPr>
        <w:numId w:val="5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BC4E27"/>
    <w:pPr>
      <w:ind w:left="720"/>
      <w:contextualSpacing/>
    </w:pPr>
    <w:rPr>
      <w:sz w:val="24"/>
    </w:rPr>
  </w:style>
  <w:style w:type="character" w:customStyle="1" w:styleId="mw-headline">
    <w:name w:val="mw-headline"/>
    <w:basedOn w:val="DefaultParagraphFont"/>
    <w:rsid w:val="00BC4E27"/>
  </w:style>
  <w:style w:type="paragraph" w:styleId="EndnoteText">
    <w:name w:val="endnote text"/>
    <w:basedOn w:val="Normal"/>
    <w:link w:val="EndnoteTextChar"/>
    <w:uiPriority w:val="99"/>
    <w:semiHidden/>
    <w:unhideWhenUsed/>
    <w:rsid w:val="00BC4E27"/>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BC4E27"/>
    <w:rPr>
      <w:rFonts w:asciiTheme="minorHAnsi" w:eastAsiaTheme="minorHAnsi" w:hAnsiTheme="minorHAnsi" w:cstheme="minorBidi"/>
    </w:rPr>
  </w:style>
  <w:style w:type="character" w:styleId="EndnoteReference">
    <w:name w:val="endnote reference"/>
    <w:basedOn w:val="DefaultParagraphFont"/>
    <w:uiPriority w:val="99"/>
    <w:semiHidden/>
    <w:unhideWhenUsed/>
    <w:rsid w:val="00BC4E27"/>
    <w:rPr>
      <w:vertAlign w:val="superscript"/>
    </w:rPr>
  </w:style>
  <w:style w:type="character" w:styleId="Emphasis">
    <w:name w:val="Emphasis"/>
    <w:basedOn w:val="DefaultParagraphFont"/>
    <w:uiPriority w:val="20"/>
    <w:qFormat/>
    <w:rsid w:val="00BC4E27"/>
    <w:rPr>
      <w:i/>
      <w:iCs/>
    </w:rPr>
  </w:style>
  <w:style w:type="paragraph" w:styleId="CommentSubject">
    <w:name w:val="annotation subject"/>
    <w:basedOn w:val="CommentText"/>
    <w:next w:val="CommentText"/>
    <w:link w:val="CommentSubjectChar"/>
    <w:uiPriority w:val="99"/>
    <w:semiHidden/>
    <w:unhideWhenUsed/>
    <w:rsid w:val="00BC4E27"/>
    <w:rPr>
      <w:b/>
      <w:bCs/>
      <w:lang w:val="en-US"/>
    </w:rPr>
  </w:style>
  <w:style w:type="character" w:customStyle="1" w:styleId="CommentSubjectChar">
    <w:name w:val="Comment Subject Char"/>
    <w:basedOn w:val="CommentTextChar"/>
    <w:link w:val="CommentSubject"/>
    <w:uiPriority w:val="99"/>
    <w:semiHidden/>
    <w:rsid w:val="00BC4E27"/>
    <w:rPr>
      <w:rFonts w:asciiTheme="minorHAnsi" w:eastAsiaTheme="minorHAnsi" w:hAnsiTheme="minorHAnsi" w:cstheme="minorBidi"/>
      <w:b/>
      <w:bCs/>
      <w:lang w:val="vi-VN"/>
    </w:rPr>
  </w:style>
  <w:style w:type="character" w:customStyle="1" w:styleId="field-validation-error">
    <w:name w:val="field-validation-error"/>
    <w:basedOn w:val="DefaultParagraphFont"/>
    <w:rsid w:val="00BC4E27"/>
  </w:style>
  <w:style w:type="paragraph" w:styleId="PlainText">
    <w:name w:val="Plain Text"/>
    <w:basedOn w:val="Normal"/>
    <w:link w:val="PlainTextChar"/>
    <w:uiPriority w:val="99"/>
    <w:unhideWhenUsed/>
    <w:rsid w:val="00BC4E27"/>
    <w:pPr>
      <w:spacing w:after="0" w:line="240" w:lineRule="auto"/>
    </w:pPr>
    <w:rPr>
      <w:rFonts w:ascii="Consolas" w:eastAsiaTheme="minorEastAsia" w:hAnsi="Consolas" w:cstheme="minorBidi"/>
      <w:sz w:val="21"/>
      <w:szCs w:val="21"/>
      <w:lang w:eastAsia="ja-JP"/>
    </w:rPr>
  </w:style>
  <w:style w:type="character" w:customStyle="1" w:styleId="PlainTextChar">
    <w:name w:val="Plain Text Char"/>
    <w:basedOn w:val="DefaultParagraphFont"/>
    <w:link w:val="PlainText"/>
    <w:uiPriority w:val="99"/>
    <w:rsid w:val="00BC4E27"/>
    <w:rPr>
      <w:rFonts w:ascii="Consolas" w:eastAsiaTheme="minorEastAsia" w:hAnsi="Consolas" w:cstheme="minorBidi"/>
      <w:sz w:val="21"/>
      <w:szCs w:val="21"/>
      <w:lang w:eastAsia="ja-JP"/>
    </w:rPr>
  </w:style>
  <w:style w:type="character" w:customStyle="1" w:styleId="shorttext">
    <w:name w:val="short_text"/>
    <w:basedOn w:val="DefaultParagraphFont"/>
    <w:rsid w:val="00BC4E27"/>
  </w:style>
  <w:style w:type="character" w:customStyle="1" w:styleId="hps">
    <w:name w:val="hps"/>
    <w:basedOn w:val="DefaultParagraphFont"/>
    <w:rsid w:val="00BC4E27"/>
  </w:style>
  <w:style w:type="character" w:styleId="FollowedHyperlink">
    <w:name w:val="FollowedHyperlink"/>
    <w:basedOn w:val="DefaultParagraphFont"/>
    <w:uiPriority w:val="99"/>
    <w:semiHidden/>
    <w:unhideWhenUsed/>
    <w:rsid w:val="00BC4E27"/>
    <w:rPr>
      <w:color w:val="800080" w:themeColor="followedHyperlink"/>
      <w:u w:val="single"/>
    </w:rPr>
  </w:style>
  <w:style w:type="character" w:customStyle="1" w:styleId="ListParagraphChar">
    <w:name w:val="List Paragraph Char"/>
    <w:link w:val="ListParagraph"/>
    <w:uiPriority w:val="34"/>
    <w:locked/>
    <w:rsid w:val="00BC4E27"/>
    <w:rPr>
      <w:sz w:val="22"/>
      <w:szCs w:val="22"/>
    </w:rPr>
  </w:style>
  <w:style w:type="table" w:styleId="LightList-Accent5">
    <w:name w:val="Light List Accent 5"/>
    <w:basedOn w:val="TableNormal"/>
    <w:uiPriority w:val="61"/>
    <w:rsid w:val="00BC4E27"/>
    <w:rPr>
      <w:rFonts w:asciiTheme="minorHAnsi" w:eastAsiaTheme="minorHAnsi" w:hAnsiTheme="minorHAnsi" w:cstheme="minorBid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BC4E27"/>
    <w:pPr>
      <w:spacing w:line="276" w:lineRule="auto"/>
      <w:ind w:firstLine="720"/>
    </w:pPr>
    <w:rPr>
      <w:rFonts w:asciiTheme="majorHAnsi" w:eastAsiaTheme="majorEastAsia" w:hAnsiTheme="majorHAnsi" w:cstheme="majorBidi"/>
      <w:i/>
      <w:iCs/>
      <w:color w:val="243F60" w:themeColor="accent1" w:themeShade="7F"/>
      <w:sz w:val="24"/>
      <w:szCs w:val="22"/>
      <w:lang w:val="vi-VN"/>
    </w:rPr>
  </w:style>
  <w:style w:type="character" w:customStyle="1" w:styleId="OperationsChar">
    <w:name w:val="Operations Char"/>
    <w:basedOn w:val="Heading6Char"/>
    <w:link w:val="Operations"/>
    <w:rsid w:val="00BC4E27"/>
    <w:rPr>
      <w:rFonts w:asciiTheme="majorHAnsi" w:eastAsiaTheme="majorEastAsia" w:hAnsiTheme="majorHAnsi" w:cstheme="majorBidi"/>
      <w:i/>
      <w:iCs/>
      <w:color w:val="243F60" w:themeColor="accent1" w:themeShade="7F"/>
      <w:sz w:val="24"/>
      <w:szCs w:val="22"/>
      <w:lang w:val="vi-VN"/>
    </w:rPr>
  </w:style>
  <w:style w:type="paragraph" w:styleId="Subtitle">
    <w:name w:val="Subtitle"/>
    <w:basedOn w:val="Normal"/>
    <w:next w:val="Normal"/>
    <w:link w:val="SubtitleChar"/>
    <w:uiPriority w:val="11"/>
    <w:qFormat/>
    <w:rsid w:val="00BC4E27"/>
    <w:pPr>
      <w:numPr>
        <w:ilvl w:val="1"/>
      </w:numPr>
    </w:pPr>
    <w:rPr>
      <w:rFonts w:asciiTheme="majorHAnsi" w:eastAsiaTheme="majorEastAsia" w:hAnsiTheme="majorHAnsi" w:cstheme="majorBidi"/>
      <w:i/>
      <w:iCs/>
      <w:color w:val="4F81BD" w:themeColor="accent1"/>
      <w:spacing w:val="15"/>
      <w:sz w:val="24"/>
      <w:szCs w:val="24"/>
      <w:lang w:eastAsia="zh-TW"/>
    </w:rPr>
  </w:style>
  <w:style w:type="character" w:customStyle="1" w:styleId="SubtitleChar">
    <w:name w:val="Subtitle Char"/>
    <w:basedOn w:val="DefaultParagraphFont"/>
    <w:link w:val="Subtitle"/>
    <w:uiPriority w:val="11"/>
    <w:rsid w:val="00BC4E27"/>
    <w:rPr>
      <w:rFonts w:asciiTheme="majorHAnsi" w:eastAsiaTheme="majorEastAsia" w:hAnsiTheme="majorHAnsi" w:cstheme="majorBidi"/>
      <w:i/>
      <w:iCs/>
      <w:color w:val="4F81BD" w:themeColor="accent1"/>
      <w:spacing w:val="15"/>
      <w:sz w:val="24"/>
      <w:szCs w:val="24"/>
      <w:lang w:eastAsia="zh-TW"/>
    </w:rPr>
  </w:style>
  <w:style w:type="paragraph" w:customStyle="1" w:styleId="Heading11">
    <w:name w:val="Heading 1.1"/>
    <w:basedOn w:val="Heading2"/>
    <w:link w:val="Heading11Char"/>
    <w:qFormat/>
    <w:rsid w:val="00C720D2"/>
    <w:pPr>
      <w:numPr>
        <w:ilvl w:val="1"/>
        <w:numId w:val="60"/>
      </w:numPr>
    </w:pPr>
  </w:style>
  <w:style w:type="paragraph" w:customStyle="1" w:styleId="Heading111">
    <w:name w:val="Heading 1.1.1"/>
    <w:basedOn w:val="Heading3"/>
    <w:link w:val="Heading111Char"/>
    <w:qFormat/>
    <w:rsid w:val="002724DF"/>
    <w:pPr>
      <w:numPr>
        <w:ilvl w:val="2"/>
        <w:numId w:val="60"/>
      </w:numPr>
      <w:spacing w:after="160"/>
    </w:pPr>
    <w:rPr>
      <w:b w:val="0"/>
      <w:bCs w:val="0"/>
      <w:sz w:val="28"/>
    </w:rPr>
  </w:style>
  <w:style w:type="character" w:customStyle="1" w:styleId="Heading11Char">
    <w:name w:val="Heading 1.1 Char"/>
    <w:basedOn w:val="Heading2Char"/>
    <w:link w:val="Heading11"/>
    <w:rsid w:val="00C720D2"/>
    <w:rPr>
      <w:rFonts w:ascii="Cambria" w:eastAsia="MS Gothic" w:hAnsi="Cambria"/>
      <w:b/>
      <w:bCs/>
      <w:color w:val="4F81BD"/>
      <w:sz w:val="32"/>
      <w:szCs w:val="26"/>
    </w:rPr>
  </w:style>
  <w:style w:type="paragraph" w:customStyle="1" w:styleId="Heading1111">
    <w:name w:val="Heading 1.1.1.1"/>
    <w:basedOn w:val="Heading4"/>
    <w:link w:val="Heading1111Char"/>
    <w:qFormat/>
    <w:rsid w:val="00FF4CDF"/>
    <w:pPr>
      <w:spacing w:after="160"/>
    </w:pPr>
    <w:rPr>
      <w:rFonts w:ascii="Calibri" w:hAnsi="Calibri" w:cstheme="majorHAnsi"/>
      <w:b w:val="0"/>
      <w:sz w:val="24"/>
      <w:szCs w:val="24"/>
    </w:rPr>
  </w:style>
  <w:style w:type="character" w:customStyle="1" w:styleId="Heading111Char">
    <w:name w:val="Heading 1.1.1 Char"/>
    <w:basedOn w:val="Heading3Char"/>
    <w:link w:val="Heading111"/>
    <w:rsid w:val="002724DF"/>
    <w:rPr>
      <w:rFonts w:asciiTheme="majorHAnsi" w:eastAsiaTheme="majorEastAsia" w:hAnsiTheme="majorHAnsi" w:cstheme="majorBidi"/>
      <w:b w:val="0"/>
      <w:bCs w:val="0"/>
      <w:color w:val="4F81BD" w:themeColor="accent1"/>
      <w:sz w:val="28"/>
      <w:szCs w:val="22"/>
    </w:rPr>
  </w:style>
  <w:style w:type="character" w:customStyle="1" w:styleId="Heading1111Char">
    <w:name w:val="Heading 1.1.1.1 Char"/>
    <w:basedOn w:val="Heading3Char"/>
    <w:link w:val="Heading1111"/>
    <w:rsid w:val="00FF4CDF"/>
    <w:rPr>
      <w:rFonts w:asciiTheme="majorHAnsi" w:eastAsiaTheme="majorEastAsia" w:hAnsiTheme="majorHAnsi" w:cstheme="majorHAnsi"/>
      <w:b w:val="0"/>
      <w:bCs/>
      <w:i/>
      <w:iCs/>
      <w:color w:val="4F81BD"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28782">
      <w:bodyDiv w:val="1"/>
      <w:marLeft w:val="0"/>
      <w:marRight w:val="0"/>
      <w:marTop w:val="0"/>
      <w:marBottom w:val="0"/>
      <w:divBdr>
        <w:top w:val="none" w:sz="0" w:space="0" w:color="auto"/>
        <w:left w:val="none" w:sz="0" w:space="0" w:color="auto"/>
        <w:bottom w:val="none" w:sz="0" w:space="0" w:color="auto"/>
        <w:right w:val="none" w:sz="0" w:space="0" w:color="auto"/>
      </w:divBdr>
    </w:div>
    <w:div w:id="115292072">
      <w:bodyDiv w:val="1"/>
      <w:marLeft w:val="0"/>
      <w:marRight w:val="0"/>
      <w:marTop w:val="0"/>
      <w:marBottom w:val="0"/>
      <w:divBdr>
        <w:top w:val="none" w:sz="0" w:space="0" w:color="auto"/>
        <w:left w:val="none" w:sz="0" w:space="0" w:color="auto"/>
        <w:bottom w:val="none" w:sz="0" w:space="0" w:color="auto"/>
        <w:right w:val="none" w:sz="0" w:space="0" w:color="auto"/>
      </w:divBdr>
    </w:div>
    <w:div w:id="299307977">
      <w:bodyDiv w:val="1"/>
      <w:marLeft w:val="0"/>
      <w:marRight w:val="0"/>
      <w:marTop w:val="0"/>
      <w:marBottom w:val="0"/>
      <w:divBdr>
        <w:top w:val="none" w:sz="0" w:space="0" w:color="auto"/>
        <w:left w:val="none" w:sz="0" w:space="0" w:color="auto"/>
        <w:bottom w:val="none" w:sz="0" w:space="0" w:color="auto"/>
        <w:right w:val="none" w:sz="0" w:space="0" w:color="auto"/>
      </w:divBdr>
    </w:div>
    <w:div w:id="345375311">
      <w:bodyDiv w:val="1"/>
      <w:marLeft w:val="0"/>
      <w:marRight w:val="0"/>
      <w:marTop w:val="0"/>
      <w:marBottom w:val="0"/>
      <w:divBdr>
        <w:top w:val="none" w:sz="0" w:space="0" w:color="auto"/>
        <w:left w:val="none" w:sz="0" w:space="0" w:color="auto"/>
        <w:bottom w:val="none" w:sz="0" w:space="0" w:color="auto"/>
        <w:right w:val="none" w:sz="0" w:space="0" w:color="auto"/>
      </w:divBdr>
    </w:div>
    <w:div w:id="715662728">
      <w:bodyDiv w:val="1"/>
      <w:marLeft w:val="0"/>
      <w:marRight w:val="0"/>
      <w:marTop w:val="0"/>
      <w:marBottom w:val="0"/>
      <w:divBdr>
        <w:top w:val="none" w:sz="0" w:space="0" w:color="auto"/>
        <w:left w:val="none" w:sz="0" w:space="0" w:color="auto"/>
        <w:bottom w:val="none" w:sz="0" w:space="0" w:color="auto"/>
        <w:right w:val="none" w:sz="0" w:space="0" w:color="auto"/>
      </w:divBdr>
    </w:div>
    <w:div w:id="759715759">
      <w:bodyDiv w:val="1"/>
      <w:marLeft w:val="0"/>
      <w:marRight w:val="0"/>
      <w:marTop w:val="0"/>
      <w:marBottom w:val="0"/>
      <w:divBdr>
        <w:top w:val="none" w:sz="0" w:space="0" w:color="auto"/>
        <w:left w:val="none" w:sz="0" w:space="0" w:color="auto"/>
        <w:bottom w:val="none" w:sz="0" w:space="0" w:color="auto"/>
        <w:right w:val="none" w:sz="0" w:space="0" w:color="auto"/>
      </w:divBdr>
    </w:div>
    <w:div w:id="814835987">
      <w:bodyDiv w:val="1"/>
      <w:marLeft w:val="0"/>
      <w:marRight w:val="0"/>
      <w:marTop w:val="0"/>
      <w:marBottom w:val="0"/>
      <w:divBdr>
        <w:top w:val="none" w:sz="0" w:space="0" w:color="auto"/>
        <w:left w:val="none" w:sz="0" w:space="0" w:color="auto"/>
        <w:bottom w:val="none" w:sz="0" w:space="0" w:color="auto"/>
        <w:right w:val="none" w:sz="0" w:space="0" w:color="auto"/>
      </w:divBdr>
    </w:div>
    <w:div w:id="1029986785">
      <w:bodyDiv w:val="1"/>
      <w:marLeft w:val="0"/>
      <w:marRight w:val="0"/>
      <w:marTop w:val="0"/>
      <w:marBottom w:val="0"/>
      <w:divBdr>
        <w:top w:val="none" w:sz="0" w:space="0" w:color="auto"/>
        <w:left w:val="none" w:sz="0" w:space="0" w:color="auto"/>
        <w:bottom w:val="none" w:sz="0" w:space="0" w:color="auto"/>
        <w:right w:val="none" w:sz="0" w:space="0" w:color="auto"/>
      </w:divBdr>
    </w:div>
    <w:div w:id="1034236433">
      <w:bodyDiv w:val="1"/>
      <w:marLeft w:val="0"/>
      <w:marRight w:val="0"/>
      <w:marTop w:val="0"/>
      <w:marBottom w:val="0"/>
      <w:divBdr>
        <w:top w:val="none" w:sz="0" w:space="0" w:color="auto"/>
        <w:left w:val="none" w:sz="0" w:space="0" w:color="auto"/>
        <w:bottom w:val="none" w:sz="0" w:space="0" w:color="auto"/>
        <w:right w:val="none" w:sz="0" w:space="0" w:color="auto"/>
      </w:divBdr>
    </w:div>
    <w:div w:id="1058407102">
      <w:bodyDiv w:val="1"/>
      <w:marLeft w:val="0"/>
      <w:marRight w:val="0"/>
      <w:marTop w:val="0"/>
      <w:marBottom w:val="0"/>
      <w:divBdr>
        <w:top w:val="none" w:sz="0" w:space="0" w:color="auto"/>
        <w:left w:val="none" w:sz="0" w:space="0" w:color="auto"/>
        <w:bottom w:val="none" w:sz="0" w:space="0" w:color="auto"/>
        <w:right w:val="none" w:sz="0" w:space="0" w:color="auto"/>
      </w:divBdr>
    </w:div>
    <w:div w:id="1095859968">
      <w:bodyDiv w:val="1"/>
      <w:marLeft w:val="0"/>
      <w:marRight w:val="0"/>
      <w:marTop w:val="0"/>
      <w:marBottom w:val="0"/>
      <w:divBdr>
        <w:top w:val="none" w:sz="0" w:space="0" w:color="auto"/>
        <w:left w:val="none" w:sz="0" w:space="0" w:color="auto"/>
        <w:bottom w:val="none" w:sz="0" w:space="0" w:color="auto"/>
        <w:right w:val="none" w:sz="0" w:space="0" w:color="auto"/>
      </w:divBdr>
    </w:div>
    <w:div w:id="1124423593">
      <w:bodyDiv w:val="1"/>
      <w:marLeft w:val="0"/>
      <w:marRight w:val="0"/>
      <w:marTop w:val="0"/>
      <w:marBottom w:val="0"/>
      <w:divBdr>
        <w:top w:val="none" w:sz="0" w:space="0" w:color="auto"/>
        <w:left w:val="none" w:sz="0" w:space="0" w:color="auto"/>
        <w:bottom w:val="none" w:sz="0" w:space="0" w:color="auto"/>
        <w:right w:val="none" w:sz="0" w:space="0" w:color="auto"/>
      </w:divBdr>
    </w:div>
    <w:div w:id="1254898987">
      <w:bodyDiv w:val="1"/>
      <w:marLeft w:val="0"/>
      <w:marRight w:val="0"/>
      <w:marTop w:val="0"/>
      <w:marBottom w:val="0"/>
      <w:divBdr>
        <w:top w:val="none" w:sz="0" w:space="0" w:color="auto"/>
        <w:left w:val="none" w:sz="0" w:space="0" w:color="auto"/>
        <w:bottom w:val="none" w:sz="0" w:space="0" w:color="auto"/>
        <w:right w:val="none" w:sz="0" w:space="0" w:color="auto"/>
      </w:divBdr>
    </w:div>
    <w:div w:id="1283000912">
      <w:bodyDiv w:val="1"/>
      <w:marLeft w:val="0"/>
      <w:marRight w:val="0"/>
      <w:marTop w:val="0"/>
      <w:marBottom w:val="0"/>
      <w:divBdr>
        <w:top w:val="none" w:sz="0" w:space="0" w:color="auto"/>
        <w:left w:val="none" w:sz="0" w:space="0" w:color="auto"/>
        <w:bottom w:val="none" w:sz="0" w:space="0" w:color="auto"/>
        <w:right w:val="none" w:sz="0" w:space="0" w:color="auto"/>
      </w:divBdr>
    </w:div>
    <w:div w:id="1421755224">
      <w:bodyDiv w:val="1"/>
      <w:marLeft w:val="0"/>
      <w:marRight w:val="0"/>
      <w:marTop w:val="0"/>
      <w:marBottom w:val="0"/>
      <w:divBdr>
        <w:top w:val="none" w:sz="0" w:space="0" w:color="auto"/>
        <w:left w:val="none" w:sz="0" w:space="0" w:color="auto"/>
        <w:bottom w:val="none" w:sz="0" w:space="0" w:color="auto"/>
        <w:right w:val="none" w:sz="0" w:space="0" w:color="auto"/>
      </w:divBdr>
    </w:div>
    <w:div w:id="1460028275">
      <w:bodyDiv w:val="1"/>
      <w:marLeft w:val="0"/>
      <w:marRight w:val="0"/>
      <w:marTop w:val="0"/>
      <w:marBottom w:val="0"/>
      <w:divBdr>
        <w:top w:val="none" w:sz="0" w:space="0" w:color="auto"/>
        <w:left w:val="none" w:sz="0" w:space="0" w:color="auto"/>
        <w:bottom w:val="none" w:sz="0" w:space="0" w:color="auto"/>
        <w:right w:val="none" w:sz="0" w:space="0" w:color="auto"/>
      </w:divBdr>
    </w:div>
    <w:div w:id="1494757328">
      <w:bodyDiv w:val="1"/>
      <w:marLeft w:val="0"/>
      <w:marRight w:val="0"/>
      <w:marTop w:val="0"/>
      <w:marBottom w:val="0"/>
      <w:divBdr>
        <w:top w:val="none" w:sz="0" w:space="0" w:color="auto"/>
        <w:left w:val="none" w:sz="0" w:space="0" w:color="auto"/>
        <w:bottom w:val="none" w:sz="0" w:space="0" w:color="auto"/>
        <w:right w:val="none" w:sz="0" w:space="0" w:color="auto"/>
      </w:divBdr>
    </w:div>
    <w:div w:id="1504514622">
      <w:bodyDiv w:val="1"/>
      <w:marLeft w:val="0"/>
      <w:marRight w:val="0"/>
      <w:marTop w:val="0"/>
      <w:marBottom w:val="0"/>
      <w:divBdr>
        <w:top w:val="none" w:sz="0" w:space="0" w:color="auto"/>
        <w:left w:val="none" w:sz="0" w:space="0" w:color="auto"/>
        <w:bottom w:val="none" w:sz="0" w:space="0" w:color="auto"/>
        <w:right w:val="none" w:sz="0" w:space="0" w:color="auto"/>
      </w:divBdr>
    </w:div>
    <w:div w:id="1592860879">
      <w:bodyDiv w:val="1"/>
      <w:marLeft w:val="0"/>
      <w:marRight w:val="0"/>
      <w:marTop w:val="0"/>
      <w:marBottom w:val="0"/>
      <w:divBdr>
        <w:top w:val="none" w:sz="0" w:space="0" w:color="auto"/>
        <w:left w:val="none" w:sz="0" w:space="0" w:color="auto"/>
        <w:bottom w:val="none" w:sz="0" w:space="0" w:color="auto"/>
        <w:right w:val="none" w:sz="0" w:space="0" w:color="auto"/>
      </w:divBdr>
    </w:div>
    <w:div w:id="1630209774">
      <w:bodyDiv w:val="1"/>
      <w:marLeft w:val="0"/>
      <w:marRight w:val="0"/>
      <w:marTop w:val="0"/>
      <w:marBottom w:val="0"/>
      <w:divBdr>
        <w:top w:val="none" w:sz="0" w:space="0" w:color="auto"/>
        <w:left w:val="none" w:sz="0" w:space="0" w:color="auto"/>
        <w:bottom w:val="none" w:sz="0" w:space="0" w:color="auto"/>
        <w:right w:val="none" w:sz="0" w:space="0" w:color="auto"/>
      </w:divBdr>
    </w:div>
    <w:div w:id="1717852021">
      <w:bodyDiv w:val="1"/>
      <w:marLeft w:val="0"/>
      <w:marRight w:val="0"/>
      <w:marTop w:val="0"/>
      <w:marBottom w:val="0"/>
      <w:divBdr>
        <w:top w:val="none" w:sz="0" w:space="0" w:color="auto"/>
        <w:left w:val="none" w:sz="0" w:space="0" w:color="auto"/>
        <w:bottom w:val="none" w:sz="0" w:space="0" w:color="auto"/>
        <w:right w:val="none" w:sz="0" w:space="0" w:color="auto"/>
      </w:divBdr>
    </w:div>
    <w:div w:id="1808162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www.lalena.com/AI/TSP/" TargetMode="External"/><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header" Target="header2.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microsoft.com/office/2007/relationships/stylesWithEffects" Target="stylesWithEffect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footer" Target="footer2.xml"/><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en.wikipedia.org/wiki/Travelling_salesman_problem" TargetMode="External"/><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numbering" Target="numbering.xml"/><Relationship Id="rId9" Type="http://schemas.openxmlformats.org/officeDocument/2006/relationships/footnotes" Target="footnotes.xml"/><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2012-12-07T00:00:00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E95A9E-C918-4A6A-A006-4B5AC4112760}">
  <ds:schemaRefs>
    <ds:schemaRef ds:uri="http://schemas.openxmlformats.org/officeDocument/2006/bibliography"/>
  </ds:schemaRefs>
</ds:datastoreItem>
</file>

<file path=customXml/itemProps3.xml><?xml version="1.0" encoding="utf-8"?>
<ds:datastoreItem xmlns:ds="http://schemas.openxmlformats.org/officeDocument/2006/customXml" ds:itemID="{60FD6343-BEE9-467E-B0E0-0CAE9EF04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196</Pages>
  <Words>25612</Words>
  <Characters>142662</Characters>
  <Application>Microsoft Office Word</Application>
  <DocSecurity>0</DocSecurity>
  <Lines>7133</Lines>
  <Paragraphs>6232</Paragraphs>
  <ScaleCrop>false</ScaleCrop>
  <HeadingPairs>
    <vt:vector size="2" baseType="variant">
      <vt:variant>
        <vt:lpstr>Title</vt:lpstr>
      </vt:variant>
      <vt:variant>
        <vt:i4>1</vt:i4>
      </vt:variant>
    </vt:vector>
  </HeadingPairs>
  <TitlesOfParts>
    <vt:vector size="1" baseType="lpstr">
      <vt:lpstr>final report</vt:lpstr>
    </vt:vector>
  </TitlesOfParts>
  <Company>Group No.1</Company>
  <LinksUpToDate>false</LinksUpToDate>
  <CharactersWithSpaces>162042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creator>Lê Anh Đảo</dc:creator>
  <cp:keywords>Capstone Project; Report 1</cp:keywords>
  <cp:lastModifiedBy>Sajivn</cp:lastModifiedBy>
  <cp:revision>24</cp:revision>
  <cp:lastPrinted>2012-12-09T06:33:00Z</cp:lastPrinted>
  <dcterms:created xsi:type="dcterms:W3CDTF">2012-12-07T13:48:00Z</dcterms:created>
  <dcterms:modified xsi:type="dcterms:W3CDTF">2012-12-09T10:53:00Z</dcterms:modified>
  <cp:category>Capstone Project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-1563713653</vt:i4>
  </property>
  <property fmtid="{D5CDD505-2E9C-101B-9397-08002B2CF9AE}" pid="3" name="Google.Documents.Tracking">
    <vt:lpwstr>true</vt:lpwstr>
  </property>
  <property fmtid="{D5CDD505-2E9C-101B-9397-08002B2CF9AE}" pid="4" name="Google.Documents.DocumentId">
    <vt:lpwstr>1T0bR8NtOkiImOIzoOPBKeMwCqrez1OpnhEKiSZIK8q4</vt:lpwstr>
  </property>
  <property fmtid="{D5CDD505-2E9C-101B-9397-08002B2CF9AE}" pid="5" name="Google.Documents.RevisionId">
    <vt:lpwstr>14699845453785031709</vt:lpwstr>
  </property>
  <property fmtid="{D5CDD505-2E9C-101B-9397-08002B2CF9AE}" pid="6" name="Google.Documents.PreviousRevisionId">
    <vt:lpwstr>04592870259690609905</vt:lpwstr>
  </property>
  <property fmtid="{D5CDD505-2E9C-101B-9397-08002B2CF9AE}" pid="7" name="Google.Documents.PluginVersion">
    <vt:lpwstr>2.0.2662.553</vt:lpwstr>
  </property>
  <property fmtid="{D5CDD505-2E9C-101B-9397-08002B2CF9AE}" pid="8" name="Google.Documents.MergeIncapabilityFlags">
    <vt:i4>0</vt:i4>
  </property>
</Properties>
</file>